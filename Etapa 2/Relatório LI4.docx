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546527641"/>
        <w:docPartObj>
          <w:docPartGallery w:val="Cover Pages"/>
          <w:docPartUnique/>
        </w:docPartObj>
      </w:sdtPr>
      <w:sdtContent>
        <w:tbl>
          <w:tblPr>
            <w:tblpPr w:leftFromText="187" w:rightFromText="187" w:vertAnchor="page" w:horzAnchor="page" w:tblpYSpec="top"/>
            <w:tblW w:w="0" w:type="auto"/>
            <w:tblLook w:val="04A0" w:firstRow="1" w:lastRow="0" w:firstColumn="1" w:lastColumn="0" w:noHBand="0" w:noVBand="1"/>
          </w:tblPr>
          <w:tblGrid>
            <w:gridCol w:w="1242"/>
            <w:gridCol w:w="3686"/>
          </w:tblGrid>
          <w:tr w:rsidR="000A5E0B" w14:paraId="03C84BEC" w14:textId="77777777" w:rsidTr="00745B48">
            <w:trPr>
              <w:trHeight w:val="1495"/>
            </w:trPr>
            <w:tc>
              <w:tcPr>
                <w:tcW w:w="1242" w:type="dxa"/>
                <w:tcBorders>
                  <w:right w:val="single" w:sz="4" w:space="0" w:color="FFFFFF" w:themeColor="background1"/>
                </w:tcBorders>
                <w:shd w:val="clear" w:color="auto" w:fill="943634" w:themeFill="accent2" w:themeFillShade="BF"/>
              </w:tcPr>
              <w:p w14:paraId="49B7EDBA" w14:textId="77777777" w:rsidR="00745B48" w:rsidRDefault="00745B48" w:rsidP="000A5E0B"/>
            </w:tc>
            <w:tc>
              <w:tcPr>
                <w:tcW w:w="3686" w:type="dxa"/>
                <w:tcBorders>
                  <w:left w:val="single" w:sz="4" w:space="0" w:color="FFFFFF" w:themeColor="background1"/>
                </w:tcBorders>
                <w:shd w:val="clear" w:color="auto" w:fill="943634" w:themeFill="accent2" w:themeFillShade="BF"/>
                <w:vAlign w:val="bottom"/>
              </w:tcPr>
              <w:p w14:paraId="3027D94E" w14:textId="77777777" w:rsidR="00745B48" w:rsidRDefault="00745B48" w:rsidP="00745B48">
                <w:pPr>
                  <w:pStyle w:val="SemEspaamento"/>
                  <w:jc w:val="right"/>
                  <w:rPr>
                    <w:rFonts w:asciiTheme="majorHAnsi" w:eastAsiaTheme="majorEastAsia" w:hAnsiTheme="majorHAnsi" w:cstheme="majorBidi"/>
                    <w:b/>
                    <w:bCs/>
                    <w:color w:val="FFFFFF" w:themeColor="background1"/>
                    <w:sz w:val="72"/>
                    <w:szCs w:val="72"/>
                  </w:rPr>
                </w:pPr>
                <w:r w:rsidRPr="00745B48">
                  <w:rPr>
                    <w:noProof/>
                  </w:rPr>
                  <w:drawing>
                    <wp:inline distT="0" distB="0" distL="0" distR="0" wp14:anchorId="2F75A7D4" wp14:editId="4FB43D44">
                      <wp:extent cx="786954" cy="798611"/>
                      <wp:effectExtent l="0" t="0" r="0" b="0"/>
                      <wp:docPr id="3" name="Picture 3" descr="G:\um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 descr="G:\um.png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786954" cy="798611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0A5E0B" w14:paraId="342AEC44" w14:textId="77777777" w:rsidTr="00745B48">
            <w:trPr>
              <w:trHeight w:val="2615"/>
            </w:trPr>
            <w:tc>
              <w:tcPr>
                <w:tcW w:w="1242" w:type="dxa"/>
                <w:tcBorders>
                  <w:right w:val="single" w:sz="4" w:space="0" w:color="000000" w:themeColor="text1"/>
                </w:tcBorders>
              </w:tcPr>
              <w:p w14:paraId="36155442" w14:textId="77777777" w:rsidR="00745B48" w:rsidRDefault="00745B48" w:rsidP="000A5E0B"/>
            </w:tc>
            <w:tc>
              <w:tcPr>
                <w:tcW w:w="3686" w:type="dxa"/>
                <w:tcBorders>
                  <w:left w:val="single" w:sz="4" w:space="0" w:color="000000" w:themeColor="text1"/>
                </w:tcBorders>
                <w:vAlign w:val="center"/>
              </w:tcPr>
              <w:sdt>
                <w:sdtPr>
                  <w:rPr>
                    <w:color w:val="808080" w:themeColor="background1" w:themeShade="80"/>
                  </w:rPr>
                  <w:alias w:val="Empresa"/>
                  <w:id w:val="15676123"/>
                  <w:dataBinding w:prefixMappings="xmlns:ns0='http://schemas.openxmlformats.org/officeDocument/2006/extended-properties'" w:xpath="/ns0:Properties[1]/ns0:Company[1]" w:storeItemID="{6668398D-A668-4E3E-A5EB-62B293D839F1}"/>
                  <w:text/>
                </w:sdtPr>
                <w:sdtContent>
                  <w:p w14:paraId="6B4E324E" w14:textId="77777777" w:rsidR="00745B48" w:rsidRPr="00745B48" w:rsidRDefault="00745B48">
                    <w:pPr>
                      <w:pStyle w:val="SemEspaamento"/>
                      <w:rPr>
                        <w:color w:val="808080" w:themeColor="background1" w:themeShade="80"/>
                      </w:rPr>
                    </w:pPr>
                    <w:r w:rsidRPr="00745B48">
                      <w:rPr>
                        <w:color w:val="808080" w:themeColor="background1" w:themeShade="80"/>
                      </w:rPr>
                      <w:t>Universidade do Minho</w:t>
                    </w:r>
                  </w:p>
                </w:sdtContent>
              </w:sdt>
              <w:p w14:paraId="31ECBB5F" w14:textId="77777777" w:rsidR="00745B48" w:rsidRDefault="00745B48">
                <w:pPr>
                  <w:pStyle w:val="SemEspaamento"/>
                  <w:rPr>
                    <w:color w:val="76923C" w:themeColor="accent3" w:themeShade="BF"/>
                  </w:rPr>
                </w:pPr>
              </w:p>
              <w:p w14:paraId="61DCE7AD" w14:textId="77777777" w:rsidR="00745B48" w:rsidRPr="00745B48" w:rsidRDefault="00745B48">
                <w:pPr>
                  <w:pStyle w:val="SemEspaamento"/>
                  <w:rPr>
                    <w:b/>
                    <w:color w:val="808080" w:themeColor="background1" w:themeShade="80"/>
                  </w:rPr>
                </w:pPr>
                <w:r w:rsidRPr="00745B48">
                  <w:rPr>
                    <w:b/>
                    <w:color w:val="808080" w:themeColor="background1" w:themeShade="80"/>
                  </w:rPr>
                  <w:t>Grupo 13</w:t>
                </w:r>
              </w:p>
              <w:p w14:paraId="72B0D294" w14:textId="77777777" w:rsidR="00745B48" w:rsidRPr="00745B48" w:rsidRDefault="00745B48">
                <w:pPr>
                  <w:pStyle w:val="SemEspaamento"/>
                  <w:rPr>
                    <w:b/>
                    <w:color w:val="808080" w:themeColor="background1" w:themeShade="80"/>
                  </w:rPr>
                </w:pPr>
                <w:r>
                  <w:rPr>
                    <w:color w:val="808080" w:themeColor="background1" w:themeShade="80"/>
                  </w:rPr>
                  <w:t>Ana Isabel Anjos Sampaio |</w:t>
                </w:r>
                <w:r>
                  <w:rPr>
                    <w:b/>
                    <w:color w:val="808080" w:themeColor="background1" w:themeShade="80"/>
                  </w:rPr>
                  <w:t>54740</w:t>
                </w:r>
              </w:p>
              <w:p w14:paraId="048B65D7" w14:textId="77777777" w:rsidR="00745B48" w:rsidRDefault="00745B48">
                <w:pPr>
                  <w:pStyle w:val="SemEspaamento"/>
                  <w:rPr>
                    <w:color w:val="808080" w:themeColor="background1" w:themeShade="80"/>
                  </w:rPr>
                </w:pPr>
                <w:r>
                  <w:rPr>
                    <w:color w:val="808080" w:themeColor="background1" w:themeShade="80"/>
                  </w:rPr>
                  <w:t>Miguel Pinto da Costa|</w:t>
                </w:r>
                <w:r>
                  <w:rPr>
                    <w:b/>
                    <w:color w:val="808080" w:themeColor="background1" w:themeShade="80"/>
                  </w:rPr>
                  <w:t>54746</w:t>
                </w:r>
              </w:p>
              <w:p w14:paraId="72CE9622" w14:textId="77777777" w:rsidR="00745B48" w:rsidRDefault="00745B48">
                <w:pPr>
                  <w:pStyle w:val="SemEspaamento"/>
                  <w:rPr>
                    <w:color w:val="808080" w:themeColor="background1" w:themeShade="80"/>
                  </w:rPr>
                </w:pPr>
                <w:r>
                  <w:rPr>
                    <w:color w:val="808080" w:themeColor="background1" w:themeShade="80"/>
                  </w:rPr>
                  <w:t xml:space="preserve">Hugo Emanuel da Costa Frade | </w:t>
                </w:r>
                <w:r>
                  <w:rPr>
                    <w:b/>
                    <w:color w:val="808080" w:themeColor="background1" w:themeShade="80"/>
                  </w:rPr>
                  <w:t>54750</w:t>
                </w:r>
              </w:p>
              <w:p w14:paraId="7A629CEB" w14:textId="77777777" w:rsidR="00745B48" w:rsidRPr="00745B48" w:rsidRDefault="00745B48" w:rsidP="00745B48">
                <w:pPr>
                  <w:pStyle w:val="SemEspaamento"/>
                  <w:rPr>
                    <w:color w:val="808080" w:themeColor="background1" w:themeShade="80"/>
                  </w:rPr>
                </w:pPr>
                <w:r>
                  <w:rPr>
                    <w:color w:val="808080" w:themeColor="background1" w:themeShade="80"/>
                  </w:rPr>
                  <w:t xml:space="preserve">Tiago Alves Abreu | </w:t>
                </w:r>
                <w:r>
                  <w:rPr>
                    <w:b/>
                    <w:color w:val="808080" w:themeColor="background1" w:themeShade="80"/>
                  </w:rPr>
                  <w:t>54772</w:t>
                </w:r>
              </w:p>
            </w:tc>
          </w:tr>
        </w:tbl>
        <w:p w14:paraId="6DB6C125" w14:textId="77777777" w:rsidR="00745B48" w:rsidRDefault="00745B48" w:rsidP="000A5E0B"/>
        <w:p w14:paraId="171C9D7B" w14:textId="77777777" w:rsidR="00745B48" w:rsidRDefault="00745B48" w:rsidP="000A5E0B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8720"/>
          </w:tblGrid>
          <w:tr w:rsidR="00745B48" w14:paraId="00FBE576" w14:textId="77777777">
            <w:tc>
              <w:tcPr>
                <w:tcW w:w="0" w:type="auto"/>
              </w:tcPr>
              <w:p w14:paraId="3FD24708" w14:textId="77777777" w:rsidR="00745B48" w:rsidRDefault="00745B48" w:rsidP="00986821">
                <w:pPr>
                  <w:pStyle w:val="SemEspaamento"/>
                  <w:rPr>
                    <w:b/>
                    <w:bCs/>
                    <w:caps/>
                    <w:sz w:val="72"/>
                    <w:szCs w:val="72"/>
                  </w:rPr>
                </w:pPr>
                <w:r w:rsidRPr="00ED58D9">
                  <w:rPr>
                    <w:b/>
                    <w:bCs/>
                    <w:caps/>
                    <w:color w:val="808080" w:themeColor="background1" w:themeShade="80"/>
                    <w:sz w:val="52"/>
                    <w:szCs w:val="52"/>
                  </w:rPr>
                  <w:t>[</w:t>
                </w:r>
                <w:sdt>
                  <w:sdtPr>
                    <w:rPr>
                      <w:b/>
                      <w:bCs/>
                      <w:caps/>
                      <w:sz w:val="52"/>
                      <w:szCs w:val="52"/>
                    </w:rPr>
                    <w:alias w:val="Título"/>
                    <w:id w:val="156761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986821">
                      <w:rPr>
                        <w:b/>
                        <w:bCs/>
                        <w:caps/>
                        <w:sz w:val="52"/>
                        <w:szCs w:val="52"/>
                      </w:rPr>
                      <w:t>Relatório do projecto de Laboratórios de Informática IV</w:t>
                    </w:r>
                  </w:sdtContent>
                </w:sdt>
                <w:r w:rsidRPr="00ED58D9">
                  <w:rPr>
                    <w:b/>
                    <w:bCs/>
                    <w:caps/>
                    <w:color w:val="808080" w:themeColor="background1" w:themeShade="80"/>
                    <w:sz w:val="52"/>
                    <w:szCs w:val="52"/>
                  </w:rPr>
                  <w:t>]</w:t>
                </w:r>
              </w:p>
            </w:tc>
          </w:tr>
          <w:tr w:rsidR="00745B48" w14:paraId="10AFA6D6" w14:textId="77777777">
            <w:sdt>
              <w:sdtPr>
                <w:rPr>
                  <w:b/>
                  <w:color w:val="808080" w:themeColor="background1" w:themeShade="80"/>
                  <w:sz w:val="24"/>
                  <w:szCs w:val="24"/>
                </w:rPr>
                <w:alias w:val="Síntese"/>
                <w:id w:val="15676143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0" w:type="auto"/>
                  </w:tcPr>
                  <w:p w14:paraId="5A9E9464" w14:textId="77777777" w:rsidR="00745B48" w:rsidRPr="00986821" w:rsidRDefault="00986821" w:rsidP="00ED58D9">
                    <w:pPr>
                      <w:pStyle w:val="SemEspaamento"/>
                      <w:rPr>
                        <w:b/>
                        <w:color w:val="808080" w:themeColor="background1" w:themeShade="80"/>
                      </w:rPr>
                    </w:pPr>
                    <w:r w:rsidRPr="00986821">
                      <w:rPr>
                        <w:b/>
                        <w:color w:val="808080" w:themeColor="background1" w:themeShade="80"/>
                        <w:sz w:val="24"/>
                        <w:szCs w:val="24"/>
                      </w:rPr>
                      <w:t>Projecto 6: Desenvolvimento de uma aplicação para apoiar a selecção de Software de Apoio à Decisão.</w:t>
                    </w:r>
                  </w:p>
                </w:tc>
              </w:sdtContent>
            </w:sdt>
          </w:tr>
        </w:tbl>
        <w:p w14:paraId="3DA00AE7" w14:textId="77777777" w:rsidR="00745B48" w:rsidRDefault="006B3790" w:rsidP="000A5E0B"/>
      </w:sdtContent>
    </w:sdt>
    <w:p w14:paraId="3FCF0B5F" w14:textId="77777777" w:rsidR="00A425AE" w:rsidRDefault="00A425AE" w:rsidP="000A5E0B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728536278"/>
        <w:docPartObj>
          <w:docPartGallery w:val="Table of Contents"/>
          <w:docPartUnique/>
        </w:docPartObj>
      </w:sdtPr>
      <w:sdtContent>
        <w:p w14:paraId="04F411FC" w14:textId="77777777" w:rsidR="00A425AE" w:rsidRDefault="00A425AE" w:rsidP="000A5E0B">
          <w:pPr>
            <w:pStyle w:val="Ttulodondice"/>
          </w:pPr>
          <w:r>
            <w:t>Conteúdo</w:t>
          </w:r>
        </w:p>
        <w:p w14:paraId="504BC54B" w14:textId="77777777" w:rsidR="00016DC7" w:rsidRDefault="00A425AE">
          <w:pPr>
            <w:pStyle w:val="ndice1"/>
            <w:tabs>
              <w:tab w:val="right" w:leader="dot" w:pos="8494"/>
            </w:tabs>
            <w:rPr>
              <w:ins w:id="0" w:author="Hugo" w:date="2011-05-06T23:43:00Z"/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ins w:id="1" w:author="Hugo" w:date="2011-05-06T23:43:00Z">
            <w:r w:rsidR="00016DC7" w:rsidRPr="004B69B6">
              <w:rPr>
                <w:rStyle w:val="Hiperligao"/>
                <w:noProof/>
              </w:rPr>
              <w:fldChar w:fldCharType="begin"/>
            </w:r>
            <w:r w:rsidR="00016DC7" w:rsidRPr="004B69B6">
              <w:rPr>
                <w:rStyle w:val="Hiperligao"/>
                <w:noProof/>
              </w:rPr>
              <w:instrText xml:space="preserve"> </w:instrText>
            </w:r>
            <w:r w:rsidR="00016DC7">
              <w:rPr>
                <w:noProof/>
              </w:rPr>
              <w:instrText>HYPERLINK \l "_Toc292488744"</w:instrText>
            </w:r>
            <w:r w:rsidR="00016DC7" w:rsidRPr="004B69B6">
              <w:rPr>
                <w:rStyle w:val="Hiperligao"/>
                <w:noProof/>
              </w:rPr>
              <w:instrText xml:space="preserve"> </w:instrText>
            </w:r>
            <w:r w:rsidR="00016DC7" w:rsidRPr="004B69B6">
              <w:rPr>
                <w:rStyle w:val="Hiperligao"/>
                <w:noProof/>
              </w:rPr>
              <w:fldChar w:fldCharType="separate"/>
            </w:r>
            <w:r w:rsidR="00016DC7" w:rsidRPr="004B69B6">
              <w:rPr>
                <w:rStyle w:val="Hiperligao"/>
                <w:noProof/>
              </w:rPr>
              <w:t xml:space="preserve">Capítulo 1 | </w:t>
            </w:r>
            <w:r w:rsidR="00016DC7" w:rsidRPr="004B69B6">
              <w:rPr>
                <w:rStyle w:val="Hiperligao"/>
                <w:caps/>
                <w:noProof/>
              </w:rPr>
              <w:t>Introdução</w:t>
            </w:r>
            <w:r w:rsidR="00016DC7">
              <w:rPr>
                <w:noProof/>
                <w:webHidden/>
              </w:rPr>
              <w:tab/>
            </w:r>
            <w:r w:rsidR="00016DC7">
              <w:rPr>
                <w:noProof/>
                <w:webHidden/>
              </w:rPr>
              <w:fldChar w:fldCharType="begin"/>
            </w:r>
            <w:r w:rsidR="00016DC7">
              <w:rPr>
                <w:noProof/>
                <w:webHidden/>
              </w:rPr>
              <w:instrText xml:space="preserve"> PAGEREF _Toc292488744 \h </w:instrText>
            </w:r>
          </w:ins>
          <w:r w:rsidR="00016DC7">
            <w:rPr>
              <w:noProof/>
              <w:webHidden/>
            </w:rPr>
          </w:r>
          <w:r w:rsidR="00016DC7">
            <w:rPr>
              <w:noProof/>
              <w:webHidden/>
            </w:rPr>
            <w:fldChar w:fldCharType="separate"/>
          </w:r>
          <w:ins w:id="2" w:author="Hugo" w:date="2011-05-06T23:48:00Z">
            <w:r w:rsidR="00660B39">
              <w:rPr>
                <w:noProof/>
                <w:webHidden/>
              </w:rPr>
              <w:t>1</w:t>
            </w:r>
          </w:ins>
          <w:ins w:id="3" w:author="Hugo" w:date="2011-05-06T23:43:00Z">
            <w:r w:rsidR="00016DC7">
              <w:rPr>
                <w:noProof/>
                <w:webHidden/>
              </w:rPr>
              <w:fldChar w:fldCharType="end"/>
            </w:r>
            <w:r w:rsidR="00016DC7" w:rsidRPr="004B69B6">
              <w:rPr>
                <w:rStyle w:val="Hiperligao"/>
                <w:noProof/>
              </w:rPr>
              <w:fldChar w:fldCharType="end"/>
            </w:r>
          </w:ins>
        </w:p>
        <w:p w14:paraId="05DC9FB0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4" w:author="Hugo" w:date="2011-05-06T23:43:00Z"/>
              <w:rFonts w:eastAsiaTheme="minorEastAsia"/>
              <w:noProof/>
            </w:rPr>
          </w:pPr>
          <w:ins w:id="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2 | </w:t>
            </w:r>
            <w:r w:rsidRPr="004B69B6">
              <w:rPr>
                <w:rStyle w:val="Hiperligao"/>
                <w:caps/>
                <w:noProof/>
              </w:rPr>
              <w:t>Estudo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" w:author="Hugo" w:date="2011-05-06T23:48:00Z">
            <w:r w:rsidR="00660B39">
              <w:rPr>
                <w:noProof/>
                <w:webHidden/>
              </w:rPr>
              <w:t>2</w:t>
            </w:r>
          </w:ins>
          <w:ins w:id="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BE6D822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8" w:author="Hugo" w:date="2011-05-06T23:43:00Z"/>
              <w:rFonts w:eastAsiaTheme="minorEastAsia"/>
              <w:noProof/>
            </w:rPr>
          </w:pPr>
          <w:ins w:id="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2.1. Conceitos fundamentais para a compreensão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" w:author="Hugo" w:date="2011-05-06T23:48:00Z">
            <w:r w:rsidR="00660B39">
              <w:rPr>
                <w:noProof/>
                <w:webHidden/>
              </w:rPr>
              <w:t>2</w:t>
            </w:r>
          </w:ins>
          <w:ins w:id="1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1FE8F34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2" w:author="Hugo" w:date="2011-05-06T23:43:00Z"/>
              <w:rFonts w:eastAsiaTheme="minorEastAsia"/>
              <w:noProof/>
            </w:rPr>
          </w:pPr>
          <w:ins w:id="1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1 | </w:t>
            </w:r>
            <w:r w:rsidRPr="004B69B6">
              <w:rPr>
                <w:rStyle w:val="Hiperligao"/>
                <w:i/>
                <w:noProof/>
              </w:rPr>
              <w:t>Software</w:t>
            </w:r>
            <w:r w:rsidRPr="004B69B6">
              <w:rPr>
                <w:rStyle w:val="Hiperligao"/>
                <w:noProof/>
              </w:rPr>
              <w:t xml:space="preserve"> de Apoio à Decisão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4" w:author="Hugo" w:date="2011-05-06T23:48:00Z">
            <w:r w:rsidR="00660B39">
              <w:rPr>
                <w:noProof/>
                <w:webHidden/>
              </w:rPr>
              <w:t>2</w:t>
            </w:r>
          </w:ins>
          <w:ins w:id="1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DC8ABA8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6" w:author="Hugo" w:date="2011-05-06T23:43:00Z"/>
              <w:rFonts w:eastAsiaTheme="minorEastAsia"/>
              <w:noProof/>
            </w:rPr>
          </w:pPr>
          <w:ins w:id="1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1.1 |  Utilizadores deste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8" w:author="Hugo" w:date="2011-05-06T23:48:00Z">
            <w:r w:rsidR="00660B39">
              <w:rPr>
                <w:noProof/>
                <w:webHidden/>
              </w:rPr>
              <w:t>2</w:t>
            </w:r>
          </w:ins>
          <w:ins w:id="1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66E503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20" w:author="Hugo" w:date="2011-05-06T23:43:00Z"/>
              <w:rFonts w:eastAsiaTheme="minorEastAsia"/>
              <w:noProof/>
            </w:rPr>
          </w:pPr>
          <w:ins w:id="2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1.2 | Importância deste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2" w:author="Hugo" w:date="2011-05-06T23:48:00Z">
            <w:r w:rsidR="00660B39">
              <w:rPr>
                <w:noProof/>
                <w:webHidden/>
              </w:rPr>
              <w:t>3</w:t>
            </w:r>
          </w:ins>
          <w:ins w:id="2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107C49E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24" w:author="Hugo" w:date="2011-05-06T23:43:00Z"/>
              <w:rFonts w:eastAsiaTheme="minorEastAsia"/>
              <w:noProof/>
            </w:rPr>
          </w:pPr>
          <w:ins w:id="2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2 | Para que serve um </w:t>
            </w:r>
            <w:r w:rsidRPr="004B69B6">
              <w:rPr>
                <w:rStyle w:val="Hiperligao"/>
                <w:i/>
                <w:noProof/>
              </w:rPr>
              <w:t>Software</w:t>
            </w:r>
            <w:r w:rsidRPr="004B69B6">
              <w:rPr>
                <w:rStyle w:val="Hiperligao"/>
                <w:noProof/>
              </w:rPr>
              <w:t xml:space="preserve"> de apoio à selecção de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 w:rsidRPr="004B69B6">
              <w:rPr>
                <w:rStyle w:val="Hiperligao"/>
                <w:noProof/>
              </w:rPr>
              <w:t xml:space="preserve"> de Apoio à Decisão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6" w:author="Hugo" w:date="2011-05-06T23:48:00Z">
            <w:r w:rsidR="00660B39">
              <w:rPr>
                <w:noProof/>
                <w:webHidden/>
              </w:rPr>
              <w:t>3</w:t>
            </w:r>
          </w:ins>
          <w:ins w:id="2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20EA030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28" w:author="Hugo" w:date="2011-05-06T23:43:00Z"/>
              <w:rFonts w:eastAsiaTheme="minorEastAsia"/>
              <w:noProof/>
            </w:rPr>
          </w:pPr>
          <w:ins w:id="2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2.1 | Utilizadores deste tipo de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0" w:author="Hugo" w:date="2011-05-06T23:48:00Z">
            <w:r w:rsidR="00660B39">
              <w:rPr>
                <w:noProof/>
                <w:webHidden/>
              </w:rPr>
              <w:t>3</w:t>
            </w:r>
          </w:ins>
          <w:ins w:id="3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624338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32" w:author="Hugo" w:date="2011-05-06T23:43:00Z"/>
              <w:rFonts w:eastAsiaTheme="minorEastAsia"/>
              <w:noProof/>
            </w:rPr>
          </w:pPr>
          <w:ins w:id="3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2.2 | Importância deste tipo de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4" w:author="Hugo" w:date="2011-05-06T23:48:00Z">
            <w:r w:rsidR="00660B39">
              <w:rPr>
                <w:noProof/>
                <w:webHidden/>
              </w:rPr>
              <w:t>3</w:t>
            </w:r>
          </w:ins>
          <w:ins w:id="3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5D9463C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36" w:author="Hugo" w:date="2011-05-06T23:43:00Z"/>
              <w:rFonts w:eastAsiaTheme="minorEastAsia"/>
              <w:noProof/>
            </w:rPr>
          </w:pPr>
          <w:ins w:id="3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2.2. Contextualização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8" w:author="Hugo" w:date="2011-05-06T23:48:00Z">
            <w:r w:rsidR="00660B39">
              <w:rPr>
                <w:noProof/>
                <w:webHidden/>
              </w:rPr>
              <w:t>4</w:t>
            </w:r>
          </w:ins>
          <w:ins w:id="3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B687298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40" w:author="Hugo" w:date="2011-05-06T23:43:00Z"/>
              <w:rFonts w:eastAsiaTheme="minorEastAsia"/>
              <w:noProof/>
            </w:rPr>
          </w:pPr>
          <w:ins w:id="4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2.2.1 Em que se baseia o problema em questão?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2" w:author="Hugo" w:date="2011-05-06T23:48:00Z">
            <w:r w:rsidR="00660B39">
              <w:rPr>
                <w:noProof/>
                <w:webHidden/>
              </w:rPr>
              <w:t>4</w:t>
            </w:r>
          </w:ins>
          <w:ins w:id="4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101025D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44" w:author="Hugo" w:date="2011-05-06T23:43:00Z"/>
              <w:rFonts w:eastAsiaTheme="minorEastAsia"/>
              <w:noProof/>
            </w:rPr>
          </w:pPr>
          <w:ins w:id="4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2.2.2 Porquê a realização deste problema?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6" w:author="Hugo" w:date="2011-05-06T23:48:00Z">
            <w:r w:rsidR="00660B39">
              <w:rPr>
                <w:noProof/>
                <w:webHidden/>
              </w:rPr>
              <w:t>4</w:t>
            </w:r>
          </w:ins>
          <w:ins w:id="4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EC49F1F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48" w:author="Hugo" w:date="2011-05-06T23:43:00Z"/>
              <w:rFonts w:eastAsiaTheme="minorEastAsia"/>
              <w:noProof/>
            </w:rPr>
          </w:pPr>
          <w:ins w:id="4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3 | </w:t>
            </w:r>
            <w:r w:rsidRPr="004B69B6">
              <w:rPr>
                <w:rStyle w:val="Hiperligao"/>
                <w:caps/>
                <w:noProof/>
              </w:rPr>
              <w:t>Objectivos do projecto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0" w:author="Hugo" w:date="2011-05-06T23:48:00Z">
            <w:r w:rsidR="00660B39">
              <w:rPr>
                <w:noProof/>
                <w:webHidden/>
              </w:rPr>
              <w:t>5</w:t>
            </w:r>
          </w:ins>
          <w:ins w:id="5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8195355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52" w:author="Hugo" w:date="2011-05-06T23:43:00Z"/>
              <w:rFonts w:eastAsiaTheme="minorEastAsia"/>
              <w:noProof/>
            </w:rPr>
          </w:pPr>
          <w:ins w:id="5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4 | </w:t>
            </w:r>
            <w:r w:rsidRPr="004B69B6">
              <w:rPr>
                <w:rStyle w:val="Hiperligao"/>
                <w:caps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4" w:author="Hugo" w:date="2011-05-06T23:48:00Z">
            <w:r w:rsidR="00660B39">
              <w:rPr>
                <w:noProof/>
                <w:webHidden/>
              </w:rPr>
              <w:t>6</w:t>
            </w:r>
          </w:ins>
          <w:ins w:id="5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E9ED372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56" w:author="Hugo" w:date="2011-05-06T23:43:00Z"/>
              <w:rFonts w:eastAsiaTheme="minorEastAsia"/>
              <w:noProof/>
            </w:rPr>
          </w:pPr>
          <w:ins w:id="5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4.1. Requisitos da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8" w:author="Hugo" w:date="2011-05-06T23:48:00Z">
            <w:r w:rsidR="00660B39">
              <w:rPr>
                <w:noProof/>
                <w:webHidden/>
              </w:rPr>
              <w:t>6</w:t>
            </w:r>
          </w:ins>
          <w:ins w:id="5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E22A804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60" w:author="Hugo" w:date="2011-05-06T23:43:00Z"/>
              <w:rFonts w:eastAsiaTheme="minorEastAsia"/>
              <w:noProof/>
            </w:rPr>
          </w:pPr>
          <w:ins w:id="6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4.2. Requisitos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2" w:author="Hugo" w:date="2011-05-06T23:48:00Z">
            <w:r w:rsidR="00660B39">
              <w:rPr>
                <w:noProof/>
                <w:webHidden/>
              </w:rPr>
              <w:t>6</w:t>
            </w:r>
          </w:ins>
          <w:ins w:id="6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2944EA2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64" w:author="Hugo" w:date="2011-05-06T23:43:00Z"/>
              <w:rFonts w:eastAsiaTheme="minorEastAsia"/>
              <w:noProof/>
            </w:rPr>
          </w:pPr>
          <w:ins w:id="6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4.3. Requisitos a nível de métodos de selecção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6" w:author="Hugo" w:date="2011-05-06T23:48:00Z">
            <w:r w:rsidR="00660B39">
              <w:rPr>
                <w:noProof/>
                <w:webHidden/>
              </w:rPr>
              <w:t>7</w:t>
            </w:r>
          </w:ins>
          <w:ins w:id="6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E998AFE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68" w:author="Hugo" w:date="2011-05-06T23:43:00Z"/>
              <w:rFonts w:eastAsiaTheme="minorEastAsia"/>
              <w:noProof/>
            </w:rPr>
          </w:pPr>
          <w:ins w:id="6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5 | </w:t>
            </w:r>
            <w:r w:rsidRPr="004B69B6">
              <w:rPr>
                <w:rStyle w:val="Hiperligao"/>
                <w:caps/>
                <w:noProof/>
              </w:rPr>
              <w:t>Planeamento de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0" w:author="Hugo" w:date="2011-05-06T23:48:00Z">
            <w:r w:rsidR="00660B39">
              <w:rPr>
                <w:noProof/>
                <w:webHidden/>
              </w:rPr>
              <w:t>8</w:t>
            </w:r>
          </w:ins>
          <w:ins w:id="7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37632EE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72" w:author="Hugo" w:date="2011-05-06T23:43:00Z"/>
              <w:rFonts w:eastAsiaTheme="minorEastAsia"/>
              <w:noProof/>
            </w:rPr>
          </w:pPr>
          <w:ins w:id="7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5.1 Diagrama Previsto do planeamento de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4" w:author="Hugo" w:date="2011-05-06T23:48:00Z">
            <w:r w:rsidR="00660B39">
              <w:rPr>
                <w:noProof/>
                <w:webHidden/>
              </w:rPr>
              <w:t>8</w:t>
            </w:r>
          </w:ins>
          <w:ins w:id="7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88C834B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76" w:author="Hugo" w:date="2011-05-06T23:43:00Z"/>
              <w:rFonts w:eastAsiaTheme="minorEastAsia"/>
              <w:noProof/>
            </w:rPr>
          </w:pPr>
          <w:ins w:id="7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6 | ESPECIFICAÇÃO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8" w:author="Hugo" w:date="2011-05-06T23:48:00Z">
            <w:r w:rsidR="00660B39">
              <w:rPr>
                <w:noProof/>
                <w:webHidden/>
              </w:rPr>
              <w:t>9</w:t>
            </w:r>
          </w:ins>
          <w:ins w:id="7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1959BE2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80" w:author="Hugo" w:date="2011-05-06T23:43:00Z"/>
              <w:rFonts w:eastAsiaTheme="minorEastAsia"/>
              <w:noProof/>
            </w:rPr>
          </w:pPr>
          <w:ins w:id="8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7 | DIAGRAMAS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82" w:author="Hugo" w:date="2011-05-06T23:48:00Z">
            <w:r w:rsidR="00660B39">
              <w:rPr>
                <w:noProof/>
                <w:webHidden/>
              </w:rPr>
              <w:t>10</w:t>
            </w:r>
          </w:ins>
          <w:ins w:id="8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389D317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84" w:author="Hugo" w:date="2011-05-06T23:43:00Z"/>
              <w:rFonts w:eastAsiaTheme="minorEastAsia"/>
              <w:noProof/>
            </w:rPr>
          </w:pPr>
          <w:ins w:id="8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7.1. Diagrama de Casos de Uso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86" w:author="Hugo" w:date="2011-05-06T23:48:00Z">
            <w:r w:rsidR="00660B39">
              <w:rPr>
                <w:noProof/>
                <w:webHidden/>
              </w:rPr>
              <w:t>10</w:t>
            </w:r>
          </w:ins>
          <w:ins w:id="8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973F6B8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88" w:author="Hugo" w:date="2011-05-06T23:43:00Z"/>
              <w:rFonts w:eastAsiaTheme="minorEastAsia"/>
              <w:noProof/>
            </w:rPr>
          </w:pPr>
          <w:ins w:id="8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7.2.2. Software Managment Subsytem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90" w:author="Hugo" w:date="2011-05-06T23:48:00Z">
            <w:r w:rsidR="00660B39">
              <w:rPr>
                <w:noProof/>
                <w:webHidden/>
              </w:rPr>
              <w:t>12</w:t>
            </w:r>
          </w:ins>
          <w:ins w:id="9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0CCBC39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92" w:author="Hugo" w:date="2011-05-06T23:43:00Z"/>
              <w:rFonts w:eastAsiaTheme="minorEastAsia"/>
              <w:noProof/>
            </w:rPr>
          </w:pPr>
          <w:ins w:id="9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7.2.3. Decision Suport Subsystem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94" w:author="Hugo" w:date="2011-05-06T23:48:00Z">
            <w:r w:rsidR="00660B39">
              <w:rPr>
                <w:noProof/>
                <w:webHidden/>
              </w:rPr>
              <w:t>12</w:t>
            </w:r>
          </w:ins>
          <w:ins w:id="9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95DA635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96" w:author="Hugo" w:date="2011-05-06T23:43:00Z"/>
              <w:rFonts w:eastAsiaTheme="minorEastAsia"/>
              <w:noProof/>
            </w:rPr>
          </w:pPr>
          <w:ins w:id="9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8 | DIAGRAMAS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98" w:author="Hugo" w:date="2011-05-06T23:48:00Z">
            <w:r w:rsidR="00660B39">
              <w:rPr>
                <w:noProof/>
                <w:webHidden/>
              </w:rPr>
              <w:t>26</w:t>
            </w:r>
          </w:ins>
          <w:ins w:id="9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8BE0E61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100" w:author="Hugo" w:date="2011-05-06T23:43:00Z"/>
              <w:rFonts w:eastAsiaTheme="minorEastAsia"/>
              <w:noProof/>
            </w:rPr>
          </w:pPr>
          <w:ins w:id="10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 Diagramas de Sequência relativos às operações de Registo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2" w:author="Hugo" w:date="2011-05-06T23:48:00Z">
            <w:r w:rsidR="00660B39">
              <w:rPr>
                <w:noProof/>
                <w:webHidden/>
              </w:rPr>
              <w:t>26</w:t>
            </w:r>
          </w:ins>
          <w:ins w:id="10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E3A71E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04" w:author="Hugo" w:date="2011-05-06T23:43:00Z"/>
              <w:rFonts w:eastAsiaTheme="minorEastAsia"/>
              <w:noProof/>
            </w:rPr>
          </w:pPr>
          <w:ins w:id="10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8.1.1. Register New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6" w:author="Hugo" w:date="2011-05-06T23:48:00Z">
            <w:r w:rsidR="00660B39">
              <w:rPr>
                <w:noProof/>
                <w:webHidden/>
              </w:rPr>
              <w:t>26</w:t>
            </w:r>
          </w:ins>
          <w:ins w:id="10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32FD25A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08" w:author="Hugo" w:date="2011-05-06T23:43:00Z"/>
              <w:rFonts w:eastAsiaTheme="minorEastAsia"/>
              <w:noProof/>
            </w:rPr>
          </w:pPr>
          <w:ins w:id="10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8.1.2. Delete Existing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10" w:author="Hugo" w:date="2011-05-06T23:48:00Z">
            <w:r w:rsidR="00660B39">
              <w:rPr>
                <w:noProof/>
                <w:webHidden/>
              </w:rPr>
              <w:t>27</w:t>
            </w:r>
          </w:ins>
          <w:ins w:id="11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CA5AC14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12" w:author="Hugo" w:date="2011-05-06T23:43:00Z"/>
              <w:rFonts w:eastAsiaTheme="minorEastAsia"/>
              <w:noProof/>
            </w:rPr>
          </w:pPr>
          <w:ins w:id="11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8.1.3. Change Existing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14" w:author="Hugo" w:date="2011-05-06T23:48:00Z">
            <w:r w:rsidR="00660B39">
              <w:rPr>
                <w:noProof/>
                <w:webHidden/>
              </w:rPr>
              <w:t>28</w:t>
            </w:r>
          </w:ins>
          <w:ins w:id="11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AC7259A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16" w:author="Hugo" w:date="2011-05-06T23:43:00Z"/>
              <w:rFonts w:eastAsiaTheme="minorEastAsia"/>
              <w:noProof/>
            </w:rPr>
          </w:pPr>
          <w:ins w:id="11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8.1.4. View Existing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18" w:author="Hugo" w:date="2011-05-06T23:48:00Z">
            <w:r w:rsidR="00660B39">
              <w:rPr>
                <w:noProof/>
                <w:webHidden/>
              </w:rPr>
              <w:t>29</w:t>
            </w:r>
          </w:ins>
          <w:ins w:id="11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4FA5079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120" w:author="Hugo" w:date="2011-05-06T23:43:00Z"/>
              <w:rFonts w:eastAsiaTheme="minorEastAsia"/>
              <w:noProof/>
            </w:rPr>
          </w:pPr>
          <w:ins w:id="12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8.2. Diagramas de Sequência relativos às operações de Consulta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22" w:author="Hugo" w:date="2011-05-06T23:48:00Z">
            <w:r w:rsidR="00660B39">
              <w:rPr>
                <w:noProof/>
                <w:webHidden/>
              </w:rPr>
              <w:t>30</w:t>
            </w:r>
          </w:ins>
          <w:ins w:id="12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1EE0F6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24" w:author="Hugo" w:date="2011-05-06T23:43:00Z"/>
              <w:rFonts w:eastAsiaTheme="minorEastAsia"/>
              <w:noProof/>
            </w:rPr>
          </w:pPr>
          <w:ins w:id="12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8.2.1. Consult 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26" w:author="Hugo" w:date="2011-05-06T23:48:00Z">
            <w:r w:rsidR="00660B39">
              <w:rPr>
                <w:noProof/>
                <w:webHidden/>
              </w:rPr>
              <w:t>30</w:t>
            </w:r>
          </w:ins>
          <w:ins w:id="12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4D15C9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28" w:author="Hugo" w:date="2011-05-06T23:43:00Z"/>
              <w:rFonts w:eastAsiaTheme="minorEastAsia"/>
              <w:noProof/>
            </w:rPr>
          </w:pPr>
          <w:ins w:id="129" w:author="Hugo" w:date="2011-05-06T23:43:00Z">
            <w:r w:rsidRPr="004B69B6">
              <w:rPr>
                <w:rStyle w:val="Hiperligao"/>
                <w:noProof/>
              </w:rPr>
              <w:lastRenderedPageBreak/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8.2.2. Consult Tutorial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30" w:author="Hugo" w:date="2011-05-06T23:48:00Z">
            <w:r w:rsidR="00660B39">
              <w:rPr>
                <w:noProof/>
                <w:webHidden/>
              </w:rPr>
              <w:t>31</w:t>
            </w:r>
          </w:ins>
          <w:ins w:id="13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ED946CD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32" w:author="Hugo" w:date="2011-05-06T23:43:00Z"/>
              <w:rFonts w:eastAsiaTheme="minorEastAsia"/>
              <w:noProof/>
            </w:rPr>
          </w:pPr>
          <w:ins w:id="13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8.2.3. Consult Software’s Web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34" w:author="Hugo" w:date="2011-05-06T23:48:00Z">
            <w:r w:rsidR="00660B39">
              <w:rPr>
                <w:noProof/>
                <w:webHidden/>
              </w:rPr>
              <w:t>32</w:t>
            </w:r>
          </w:ins>
          <w:ins w:id="13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07DE051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136" w:author="Hugo" w:date="2011-05-06T23:43:00Z"/>
              <w:rFonts w:eastAsiaTheme="minorEastAsia"/>
              <w:noProof/>
            </w:rPr>
          </w:pPr>
          <w:ins w:id="13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8.3. Diagramas de Sequência relativos às operações sobre 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38" w:author="Hugo" w:date="2011-05-06T23:48:00Z">
            <w:r w:rsidR="00660B39">
              <w:rPr>
                <w:noProof/>
                <w:webHidden/>
              </w:rPr>
              <w:t>32</w:t>
            </w:r>
          </w:ins>
          <w:ins w:id="13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81365F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40" w:author="Hugo" w:date="2011-05-06T23:43:00Z"/>
              <w:rFonts w:eastAsiaTheme="minorEastAsia"/>
              <w:noProof/>
            </w:rPr>
          </w:pPr>
          <w:ins w:id="14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8.3.1. Select Basic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42" w:author="Hugo" w:date="2011-05-06T23:48:00Z">
            <w:r w:rsidR="00660B39">
              <w:rPr>
                <w:noProof/>
                <w:webHidden/>
              </w:rPr>
              <w:t>32</w:t>
            </w:r>
          </w:ins>
          <w:ins w:id="14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B3B3C5F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44" w:author="Hugo" w:date="2011-05-06T23:43:00Z"/>
              <w:rFonts w:eastAsiaTheme="minorEastAsia"/>
              <w:noProof/>
            </w:rPr>
          </w:pPr>
          <w:ins w:id="14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8.3.2. Select Extended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46" w:author="Hugo" w:date="2011-05-06T23:48:00Z">
            <w:r w:rsidR="00660B39">
              <w:rPr>
                <w:noProof/>
                <w:webHidden/>
              </w:rPr>
              <w:t>33</w:t>
            </w:r>
          </w:ins>
          <w:ins w:id="14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A87F69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48" w:author="Hugo" w:date="2011-05-06T23:43:00Z"/>
              <w:rFonts w:eastAsiaTheme="minorEastAsia"/>
              <w:noProof/>
            </w:rPr>
          </w:pPr>
          <w:ins w:id="14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8.3.3. Change Database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50" w:author="Hugo" w:date="2011-05-06T23:48:00Z">
            <w:r w:rsidR="00660B39">
              <w:rPr>
                <w:noProof/>
                <w:webHidden/>
              </w:rPr>
              <w:t>34</w:t>
            </w:r>
          </w:ins>
          <w:ins w:id="15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D0B8586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52" w:author="Hugo" w:date="2011-05-06T23:43:00Z"/>
              <w:rFonts w:eastAsiaTheme="minorEastAsia"/>
              <w:noProof/>
            </w:rPr>
          </w:pPr>
          <w:ins w:id="15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 xml:space="preserve">8.3.4. </w:t>
            </w:r>
            <w:r w:rsidRPr="004B69B6">
              <w:rPr>
                <w:rStyle w:val="Hiperligao"/>
                <w:noProof/>
              </w:rPr>
              <w:t>Create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54" w:author="Hugo" w:date="2011-05-06T23:48:00Z">
            <w:r w:rsidR="00660B39">
              <w:rPr>
                <w:noProof/>
                <w:webHidden/>
              </w:rPr>
              <w:t>36</w:t>
            </w:r>
          </w:ins>
          <w:ins w:id="15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E0E45E2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56" w:author="Hugo" w:date="2011-05-06T23:43:00Z"/>
              <w:rFonts w:eastAsiaTheme="minorEastAsia"/>
              <w:noProof/>
            </w:rPr>
          </w:pPr>
          <w:ins w:id="15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8.3.5. Upload Data from Existing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58" w:author="Hugo" w:date="2011-05-06T23:48:00Z">
            <w:r w:rsidR="00660B39">
              <w:rPr>
                <w:noProof/>
                <w:webHidden/>
              </w:rPr>
              <w:t>37</w:t>
            </w:r>
          </w:ins>
          <w:ins w:id="15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49BF800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160" w:author="Hugo" w:date="2011-05-06T23:43:00Z"/>
              <w:rFonts w:eastAsiaTheme="minorEastAsia"/>
              <w:noProof/>
            </w:rPr>
          </w:pPr>
          <w:ins w:id="16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8.4. Diagramas de Sequência relativos às operações de Comparação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62" w:author="Hugo" w:date="2011-05-06T23:48:00Z">
            <w:r w:rsidR="00660B39">
              <w:rPr>
                <w:noProof/>
                <w:webHidden/>
              </w:rPr>
              <w:t>38</w:t>
            </w:r>
          </w:ins>
          <w:ins w:id="16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D0CE24E" w14:textId="016CFF68" w:rsidR="00016DC7" w:rsidRDefault="00016DC7">
          <w:pPr>
            <w:pStyle w:val="ndice3"/>
            <w:tabs>
              <w:tab w:val="right" w:leader="dot" w:pos="8494"/>
            </w:tabs>
            <w:rPr>
              <w:ins w:id="164" w:author="Hugo" w:date="2011-05-06T23:43:00Z"/>
              <w:rFonts w:eastAsiaTheme="minorEastAsia"/>
              <w:noProof/>
            </w:rPr>
          </w:pPr>
          <w:ins w:id="165" w:author="Hugo" w:date="2011-05-06T23:43:00Z">
            <w:r w:rsidRPr="008B2F5C">
              <w:rPr>
                <w:rStyle w:val="Hiperligao"/>
                <w:noProof/>
                <w:color w:val="auto"/>
                <w:u w:val="none"/>
              </w:rPr>
              <w:t xml:space="preserve">8.4.1. </w:t>
            </w:r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Select a set of Softwares to be used in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66" w:author="Hugo" w:date="2011-05-06T23:48:00Z">
            <w:r w:rsidR="00660B39">
              <w:rPr>
                <w:noProof/>
                <w:webHidden/>
              </w:rPr>
              <w:t>38</w:t>
            </w:r>
          </w:ins>
          <w:ins w:id="16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25299B0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68" w:author="Hugo" w:date="2011-05-06T23:43:00Z"/>
              <w:rFonts w:eastAsiaTheme="minorEastAsia"/>
              <w:noProof/>
            </w:rPr>
          </w:pPr>
          <w:ins w:id="16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8.4.2. Select characteristics to be used in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70" w:author="Hugo" w:date="2011-05-06T23:48:00Z">
            <w:r w:rsidR="00660B39">
              <w:rPr>
                <w:noProof/>
                <w:webHidden/>
              </w:rPr>
              <w:t>39</w:t>
            </w:r>
          </w:ins>
          <w:ins w:id="17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5DEB621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72" w:author="Hugo" w:date="2011-05-06T23:43:00Z"/>
              <w:rFonts w:eastAsiaTheme="minorEastAsia"/>
              <w:noProof/>
            </w:rPr>
          </w:pPr>
          <w:ins w:id="17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 xml:space="preserve">8.4.3. </w:t>
            </w:r>
            <w:r w:rsidRPr="004B69B6">
              <w:rPr>
                <w:rStyle w:val="Hiperligao"/>
                <w:noProof/>
              </w:rPr>
              <w:t>Select AHP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74" w:author="Hugo" w:date="2011-05-06T23:48:00Z">
            <w:r w:rsidR="00660B39">
              <w:rPr>
                <w:noProof/>
                <w:webHidden/>
              </w:rPr>
              <w:t>40</w:t>
            </w:r>
          </w:ins>
          <w:ins w:id="17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BFDC48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76" w:author="Hugo" w:date="2011-05-06T23:43:00Z"/>
              <w:rFonts w:eastAsiaTheme="minorEastAsia"/>
              <w:noProof/>
            </w:rPr>
          </w:pPr>
          <w:ins w:id="17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 xml:space="preserve">8.4.5. </w:t>
            </w:r>
            <w:r w:rsidRPr="004B69B6">
              <w:rPr>
                <w:rStyle w:val="Hiperligao"/>
                <w:noProof/>
              </w:rPr>
              <w:t>Select valueFN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78" w:author="Hugo" w:date="2011-05-06T23:48:00Z">
            <w:r w:rsidR="00660B39">
              <w:rPr>
                <w:noProof/>
                <w:webHidden/>
              </w:rPr>
              <w:t>41</w:t>
            </w:r>
          </w:ins>
          <w:ins w:id="17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168BC17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80" w:author="Hugo" w:date="2011-05-06T23:43:00Z"/>
              <w:rFonts w:eastAsiaTheme="minorEastAsia"/>
              <w:noProof/>
            </w:rPr>
          </w:pPr>
          <w:ins w:id="18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8.4.6. Select SMART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82" w:author="Hugo" w:date="2011-05-06T23:48:00Z">
            <w:r w:rsidR="00660B39">
              <w:rPr>
                <w:noProof/>
                <w:webHidden/>
              </w:rPr>
              <w:t>41</w:t>
            </w:r>
          </w:ins>
          <w:ins w:id="18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A04AAC8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84" w:author="Hugo" w:date="2011-05-06T23:43:00Z"/>
              <w:rFonts w:eastAsiaTheme="minorEastAsia"/>
              <w:noProof/>
            </w:rPr>
          </w:pPr>
          <w:ins w:id="18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8.4.7. Classify Software Characteristic using SMART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86" w:author="Hugo" w:date="2011-05-06T23:48:00Z">
            <w:r w:rsidR="00660B39">
              <w:rPr>
                <w:noProof/>
                <w:webHidden/>
              </w:rPr>
              <w:t>42</w:t>
            </w:r>
          </w:ins>
          <w:ins w:id="18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01867C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88" w:author="Hugo" w:date="2011-05-06T23:43:00Z"/>
              <w:rFonts w:eastAsiaTheme="minorEastAsia"/>
              <w:noProof/>
            </w:rPr>
          </w:pPr>
          <w:ins w:id="18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8.4.8. Classify Software Characteristic using AHP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0" w:author="Hugo" w:date="2011-05-06T23:48:00Z">
            <w:r w:rsidR="00660B39">
              <w:rPr>
                <w:noProof/>
                <w:webHidden/>
              </w:rPr>
              <w:t>43</w:t>
            </w:r>
          </w:ins>
          <w:ins w:id="19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3518B0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92" w:author="Hugo" w:date="2011-05-06T23:43:00Z"/>
              <w:rFonts w:eastAsiaTheme="minorEastAsia"/>
              <w:noProof/>
            </w:rPr>
          </w:pPr>
          <w:ins w:id="19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8.4.9. Define Software priority using ValueFn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4" w:author="Hugo" w:date="2011-05-06T23:48:00Z">
            <w:r w:rsidR="00660B39">
              <w:rPr>
                <w:noProof/>
                <w:webHidden/>
              </w:rPr>
              <w:t>44</w:t>
            </w:r>
          </w:ins>
          <w:ins w:id="19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A4EF6F1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96" w:author="Hugo" w:date="2011-05-06T23:43:00Z"/>
              <w:rFonts w:eastAsiaTheme="minorEastAsia"/>
              <w:noProof/>
            </w:rPr>
          </w:pPr>
          <w:ins w:id="19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8.4.10. Define Software priority using AHP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8" w:author="Hugo" w:date="2011-05-06T23:48:00Z">
            <w:r w:rsidR="00660B39">
              <w:rPr>
                <w:noProof/>
                <w:webHidden/>
              </w:rPr>
              <w:t>45</w:t>
            </w:r>
          </w:ins>
          <w:ins w:id="19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26430F9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200" w:author="Hugo" w:date="2011-05-06T23:43:00Z"/>
              <w:rFonts w:eastAsiaTheme="minorEastAsia"/>
              <w:noProof/>
            </w:rPr>
          </w:pPr>
          <w:ins w:id="20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9 | DIAGRAMAS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02" w:author="Hugo" w:date="2011-05-06T23:48:00Z">
            <w:r w:rsidR="00660B39">
              <w:rPr>
                <w:noProof/>
                <w:webHidden/>
              </w:rPr>
              <w:t>47</w:t>
            </w:r>
          </w:ins>
          <w:ins w:id="20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8B7ADDA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204" w:author="Hugo" w:date="2011-05-06T23:43:00Z"/>
              <w:rFonts w:eastAsiaTheme="minorEastAsia"/>
              <w:noProof/>
            </w:rPr>
          </w:pPr>
          <w:ins w:id="20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10 | ESQUEMA RELACIONAL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06" w:author="Hugo" w:date="2011-05-06T23:48:00Z">
            <w:r w:rsidR="00660B39">
              <w:rPr>
                <w:noProof/>
                <w:webHidden/>
              </w:rPr>
              <w:t>48</w:t>
            </w:r>
          </w:ins>
          <w:ins w:id="20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9956586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208" w:author="Hugo" w:date="2011-05-06T23:43:00Z"/>
              <w:rFonts w:eastAsiaTheme="minorEastAsia"/>
              <w:noProof/>
            </w:rPr>
          </w:pPr>
          <w:ins w:id="20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</w:t>
            </w:r>
            <w:r w:rsidRPr="004B69B6">
              <w:rPr>
                <w:rStyle w:val="Hiperligao"/>
                <w:caps/>
                <w:noProof/>
              </w:rPr>
              <w:t>11 | 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10" w:author="Hugo" w:date="2011-05-06T23:48:00Z">
            <w:r w:rsidR="00660B39">
              <w:rPr>
                <w:noProof/>
                <w:webHidden/>
              </w:rPr>
              <w:t>49</w:t>
            </w:r>
          </w:ins>
          <w:ins w:id="21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18CBF0A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12" w:author="Hugo" w:date="2011-04-04T21:47:00Z"/>
              <w:rFonts w:eastAsiaTheme="minorEastAsia"/>
              <w:noProof/>
            </w:rPr>
          </w:pPr>
          <w:del w:id="213" w:author="Hugo" w:date="2011-04-04T21:47:00Z">
            <w:r w:rsidRPr="00E817F0" w:rsidDel="00E817F0">
              <w:rPr>
                <w:rPrChange w:id="214" w:author="Hugo" w:date="2011-04-04T21:47:00Z">
                  <w:rPr>
                    <w:rStyle w:val="Hiperligao"/>
                    <w:noProof/>
                  </w:rPr>
                </w:rPrChange>
              </w:rPr>
              <w:delText>Capítulo 1 | Introdução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1</w:delText>
            </w:r>
          </w:del>
        </w:p>
        <w:p w14:paraId="3F89DB58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15" w:author="Hugo" w:date="2011-04-04T21:47:00Z"/>
              <w:rFonts w:eastAsiaTheme="minorEastAsia"/>
              <w:noProof/>
            </w:rPr>
          </w:pPr>
          <w:del w:id="216" w:author="Hugo" w:date="2011-04-04T21:47:00Z">
            <w:r w:rsidRPr="00E817F0" w:rsidDel="00E817F0">
              <w:rPr>
                <w:rPrChange w:id="217" w:author="Hugo" w:date="2011-04-04T21:47:00Z">
                  <w:rPr>
                    <w:rStyle w:val="Hiperligao"/>
                    <w:noProof/>
                  </w:rPr>
                </w:rPrChange>
              </w:rPr>
              <w:delText>Capítulo 2 | Estudo do problema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2</w:delText>
            </w:r>
          </w:del>
        </w:p>
        <w:p w14:paraId="26B08A6C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18" w:author="Hugo" w:date="2011-04-04T21:47:00Z"/>
              <w:rFonts w:eastAsiaTheme="minorEastAsia"/>
              <w:noProof/>
            </w:rPr>
          </w:pPr>
          <w:del w:id="219" w:author="Hugo" w:date="2011-04-04T21:47:00Z">
            <w:r w:rsidRPr="00E817F0" w:rsidDel="00E817F0">
              <w:rPr>
                <w:rPrChange w:id="220" w:author="Hugo" w:date="2011-04-04T21:47:00Z">
                  <w:rPr>
                    <w:rStyle w:val="Hiperligao"/>
                    <w:noProof/>
                  </w:rPr>
                </w:rPrChange>
              </w:rPr>
              <w:delText>2.1. Conceitos fundamentais para a compreensão do problema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2</w:delText>
            </w:r>
          </w:del>
        </w:p>
        <w:p w14:paraId="5DBB27B3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21" w:author="Hugo" w:date="2011-04-04T21:47:00Z"/>
              <w:rFonts w:eastAsiaTheme="minorEastAsia"/>
              <w:noProof/>
            </w:rPr>
          </w:pPr>
          <w:del w:id="222" w:author="Hugo" w:date="2011-04-04T21:47:00Z">
            <w:r w:rsidRPr="00E817F0" w:rsidDel="00E817F0">
              <w:rPr>
                <w:rPrChange w:id="223" w:author="Hugo" w:date="2011-04-04T21:47:00Z">
                  <w:rPr>
                    <w:rStyle w:val="Hiperligao"/>
                    <w:noProof/>
                  </w:rPr>
                </w:rPrChange>
              </w:rPr>
              <w:delText>Conceito 1 | Software de Apoio à Decisão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2</w:delText>
            </w:r>
          </w:del>
        </w:p>
        <w:p w14:paraId="6FEEEF64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24" w:author="Hugo" w:date="2011-04-04T21:47:00Z"/>
              <w:rFonts w:eastAsiaTheme="minorEastAsia"/>
              <w:noProof/>
            </w:rPr>
          </w:pPr>
          <w:del w:id="225" w:author="Hugo" w:date="2011-04-04T21:47:00Z">
            <w:r w:rsidRPr="00E817F0" w:rsidDel="00E817F0">
              <w:rPr>
                <w:rPrChange w:id="226" w:author="Hugo" w:date="2011-04-04T21:47:00Z">
                  <w:rPr>
                    <w:rStyle w:val="Hiperligao"/>
                    <w:noProof/>
                  </w:rPr>
                </w:rPrChange>
              </w:rPr>
              <w:delText>Conceito 2 |  Utilizadores deste tipo de Software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2</w:delText>
            </w:r>
          </w:del>
        </w:p>
        <w:p w14:paraId="3C62C8B6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27" w:author="Hugo" w:date="2011-04-04T21:47:00Z"/>
              <w:rFonts w:eastAsiaTheme="minorEastAsia"/>
              <w:noProof/>
            </w:rPr>
          </w:pPr>
          <w:del w:id="228" w:author="Hugo" w:date="2011-04-04T21:47:00Z">
            <w:r w:rsidRPr="00E817F0" w:rsidDel="00E817F0">
              <w:rPr>
                <w:rPrChange w:id="229" w:author="Hugo" w:date="2011-04-04T21:47:00Z">
                  <w:rPr>
                    <w:rStyle w:val="Hiperligao"/>
                    <w:noProof/>
                  </w:rPr>
                </w:rPrChange>
              </w:rPr>
              <w:delText>Conceito 3 | Importância deste tipo de Software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3</w:delText>
            </w:r>
          </w:del>
        </w:p>
        <w:p w14:paraId="34BAD1D9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30" w:author="Hugo" w:date="2011-04-04T21:47:00Z"/>
              <w:rFonts w:eastAsiaTheme="minorEastAsia"/>
              <w:noProof/>
            </w:rPr>
          </w:pPr>
          <w:del w:id="231" w:author="Hugo" w:date="2011-04-04T21:47:00Z">
            <w:r w:rsidRPr="00E817F0" w:rsidDel="00E817F0">
              <w:rPr>
                <w:rPrChange w:id="232" w:author="Hugo" w:date="2011-04-04T21:47:00Z">
                  <w:rPr>
                    <w:rStyle w:val="Hiperligao"/>
                    <w:noProof/>
                  </w:rPr>
                </w:rPrChange>
              </w:rPr>
              <w:delText>Conceito 4 | Para que serve um Software de apoio à selecção de Software de Apoio à Decisão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3</w:delText>
            </w:r>
          </w:del>
        </w:p>
        <w:p w14:paraId="7E11429A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33" w:author="Hugo" w:date="2011-04-04T21:47:00Z"/>
              <w:rFonts w:eastAsiaTheme="minorEastAsia"/>
              <w:noProof/>
            </w:rPr>
          </w:pPr>
          <w:del w:id="234" w:author="Hugo" w:date="2011-04-04T21:47:00Z">
            <w:r w:rsidRPr="00E817F0" w:rsidDel="00E817F0">
              <w:rPr>
                <w:rPrChange w:id="235" w:author="Hugo" w:date="2011-04-04T21:47:00Z">
                  <w:rPr>
                    <w:rStyle w:val="Hiperligao"/>
                    <w:noProof/>
                  </w:rPr>
                </w:rPrChange>
              </w:rPr>
              <w:delText>Conceito 5 | Utilizadores deste tipo de Software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3</w:delText>
            </w:r>
          </w:del>
        </w:p>
        <w:p w14:paraId="773506CD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36" w:author="Hugo" w:date="2011-04-04T21:47:00Z"/>
              <w:rFonts w:eastAsiaTheme="minorEastAsia"/>
              <w:noProof/>
            </w:rPr>
          </w:pPr>
          <w:del w:id="237" w:author="Hugo" w:date="2011-04-04T21:47:00Z">
            <w:r w:rsidRPr="00E817F0" w:rsidDel="00E817F0">
              <w:rPr>
                <w:rPrChange w:id="238" w:author="Hugo" w:date="2011-04-04T21:47:00Z">
                  <w:rPr>
                    <w:rStyle w:val="Hiperligao"/>
                    <w:noProof/>
                  </w:rPr>
                </w:rPrChange>
              </w:rPr>
              <w:delText>Conceito 6 | Importância deste tipo de Software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3</w:delText>
            </w:r>
          </w:del>
        </w:p>
        <w:p w14:paraId="4852E63A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39" w:author="Hugo" w:date="2011-04-04T21:47:00Z"/>
              <w:rFonts w:eastAsiaTheme="minorEastAsia"/>
              <w:noProof/>
            </w:rPr>
          </w:pPr>
          <w:del w:id="240" w:author="Hugo" w:date="2011-04-04T21:47:00Z">
            <w:r w:rsidRPr="00E817F0" w:rsidDel="00E817F0">
              <w:rPr>
                <w:rPrChange w:id="241" w:author="Hugo" w:date="2011-04-04T21:47:00Z">
                  <w:rPr>
                    <w:rStyle w:val="Hiperligao"/>
                    <w:noProof/>
                  </w:rPr>
                </w:rPrChange>
              </w:rPr>
              <w:delText>2.2. Contextualização do problema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4</w:delText>
            </w:r>
          </w:del>
        </w:p>
        <w:p w14:paraId="2F570D5F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42" w:author="Hugo" w:date="2011-04-04T21:47:00Z"/>
              <w:rFonts w:eastAsiaTheme="minorEastAsia"/>
              <w:noProof/>
            </w:rPr>
          </w:pPr>
          <w:del w:id="243" w:author="Hugo" w:date="2011-04-04T21:47:00Z">
            <w:r w:rsidRPr="00E817F0" w:rsidDel="00E817F0">
              <w:rPr>
                <w:rPrChange w:id="244" w:author="Hugo" w:date="2011-04-04T21:47:00Z">
                  <w:rPr>
                    <w:rStyle w:val="Hiperligao"/>
                    <w:noProof/>
                  </w:rPr>
                </w:rPrChange>
              </w:rPr>
              <w:delText>2.2.1 Em que se baseia o problema em questão?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4</w:delText>
            </w:r>
          </w:del>
        </w:p>
        <w:p w14:paraId="39A8C83C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45" w:author="Hugo" w:date="2011-04-04T21:47:00Z"/>
              <w:rFonts w:eastAsiaTheme="minorEastAsia"/>
              <w:noProof/>
            </w:rPr>
          </w:pPr>
          <w:del w:id="246" w:author="Hugo" w:date="2011-04-04T21:47:00Z">
            <w:r w:rsidRPr="00E817F0" w:rsidDel="00E817F0">
              <w:rPr>
                <w:rPrChange w:id="247" w:author="Hugo" w:date="2011-04-04T21:47:00Z">
                  <w:rPr>
                    <w:rStyle w:val="Hiperligao"/>
                    <w:noProof/>
                  </w:rPr>
                </w:rPrChange>
              </w:rPr>
              <w:delText>2.2.2 Porquê a realização deste problema?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4</w:delText>
            </w:r>
          </w:del>
        </w:p>
        <w:p w14:paraId="1B166DA8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48" w:author="Hugo" w:date="2011-04-04T21:47:00Z"/>
              <w:rFonts w:eastAsiaTheme="minorEastAsia"/>
              <w:noProof/>
            </w:rPr>
          </w:pPr>
          <w:del w:id="249" w:author="Hugo" w:date="2011-04-04T21:47:00Z">
            <w:r w:rsidRPr="00E817F0" w:rsidDel="00E817F0">
              <w:rPr>
                <w:rPrChange w:id="250" w:author="Hugo" w:date="2011-04-04T21:47:00Z">
                  <w:rPr>
                    <w:rStyle w:val="Hiperligao"/>
                    <w:noProof/>
                  </w:rPr>
                </w:rPrChange>
              </w:rPr>
              <w:delText>Capítulo 3 | Objectivos do projecto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5</w:delText>
            </w:r>
          </w:del>
        </w:p>
        <w:p w14:paraId="467980ED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51" w:author="Hugo" w:date="2011-04-04T21:47:00Z"/>
              <w:rFonts w:eastAsiaTheme="minorEastAsia"/>
              <w:noProof/>
            </w:rPr>
          </w:pPr>
          <w:del w:id="252" w:author="Hugo" w:date="2011-04-04T21:47:00Z">
            <w:r w:rsidRPr="00E817F0" w:rsidDel="00E817F0">
              <w:rPr>
                <w:rPrChange w:id="253" w:author="Hugo" w:date="2011-04-04T21:47:00Z">
                  <w:rPr>
                    <w:rStyle w:val="Hiperligao"/>
                    <w:noProof/>
                  </w:rPr>
                </w:rPrChange>
              </w:rPr>
              <w:delText>Capítulo 4 | Análise de requisitos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6</w:delText>
            </w:r>
          </w:del>
        </w:p>
        <w:p w14:paraId="3E53D518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54" w:author="Hugo" w:date="2011-04-04T21:47:00Z"/>
              <w:rFonts w:eastAsiaTheme="minorEastAsia"/>
              <w:noProof/>
            </w:rPr>
          </w:pPr>
          <w:del w:id="255" w:author="Hugo" w:date="2011-04-04T21:47:00Z">
            <w:r w:rsidRPr="00E817F0" w:rsidDel="00E817F0">
              <w:rPr>
                <w:rPrChange w:id="256" w:author="Hugo" w:date="2011-04-04T21:47:00Z">
                  <w:rPr>
                    <w:rStyle w:val="Hiperligao"/>
                    <w:noProof/>
                  </w:rPr>
                </w:rPrChange>
              </w:rPr>
              <w:delText>4.1. Requisitos da Interface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6</w:delText>
            </w:r>
          </w:del>
        </w:p>
        <w:p w14:paraId="3122E11F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57" w:author="Hugo" w:date="2011-04-04T21:47:00Z"/>
              <w:rFonts w:eastAsiaTheme="minorEastAsia"/>
              <w:noProof/>
            </w:rPr>
          </w:pPr>
          <w:del w:id="258" w:author="Hugo" w:date="2011-04-04T21:47:00Z">
            <w:r w:rsidRPr="00E817F0" w:rsidDel="00E817F0">
              <w:rPr>
                <w:rPrChange w:id="259" w:author="Hugo" w:date="2011-04-04T21:47:00Z">
                  <w:rPr>
                    <w:rStyle w:val="Hiperligao"/>
                    <w:noProof/>
                  </w:rPr>
                </w:rPrChange>
              </w:rPr>
              <w:delText>4.2. Requisitos da Base de Dados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6</w:delText>
            </w:r>
          </w:del>
        </w:p>
        <w:p w14:paraId="22232F37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60" w:author="Hugo" w:date="2011-04-04T21:47:00Z"/>
              <w:rFonts w:eastAsiaTheme="minorEastAsia"/>
              <w:noProof/>
            </w:rPr>
          </w:pPr>
          <w:del w:id="261" w:author="Hugo" w:date="2011-04-04T21:47:00Z">
            <w:r w:rsidRPr="00E817F0" w:rsidDel="00E817F0">
              <w:rPr>
                <w:rPrChange w:id="262" w:author="Hugo" w:date="2011-04-04T21:47:00Z">
                  <w:rPr>
                    <w:rStyle w:val="Hiperligao"/>
                    <w:noProof/>
                  </w:rPr>
                </w:rPrChange>
              </w:rPr>
              <w:delText>4.3. Requisitos a nível de métodos de selecção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7</w:delText>
            </w:r>
          </w:del>
        </w:p>
        <w:p w14:paraId="3AD7195D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63" w:author="Hugo" w:date="2011-04-04T21:47:00Z"/>
              <w:rFonts w:eastAsiaTheme="minorEastAsia"/>
              <w:noProof/>
            </w:rPr>
          </w:pPr>
          <w:del w:id="264" w:author="Hugo" w:date="2011-04-04T21:47:00Z">
            <w:r w:rsidRPr="00E817F0" w:rsidDel="00E817F0">
              <w:rPr>
                <w:rPrChange w:id="265" w:author="Hugo" w:date="2011-04-04T21:47:00Z">
                  <w:rPr>
                    <w:rStyle w:val="Hiperligao"/>
                    <w:noProof/>
                  </w:rPr>
                </w:rPrChange>
              </w:rPr>
              <w:delText>Capítulo 5 | Planeamento de Actividades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8</w:delText>
            </w:r>
          </w:del>
        </w:p>
        <w:p w14:paraId="68F4CA17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66" w:author="Hugo" w:date="2011-04-04T21:47:00Z"/>
              <w:rFonts w:eastAsiaTheme="minorEastAsia"/>
              <w:noProof/>
            </w:rPr>
          </w:pPr>
          <w:del w:id="267" w:author="Hugo" w:date="2011-04-04T21:47:00Z">
            <w:r w:rsidRPr="00E817F0" w:rsidDel="00E817F0">
              <w:rPr>
                <w:rPrChange w:id="268" w:author="Hugo" w:date="2011-04-04T21:47:00Z">
                  <w:rPr>
                    <w:rStyle w:val="Hiperligao"/>
                    <w:noProof/>
                  </w:rPr>
                </w:rPrChange>
              </w:rPr>
              <w:delText>5.1 Organização das fases seguintes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8</w:delText>
            </w:r>
          </w:del>
        </w:p>
        <w:p w14:paraId="11F9D53C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69" w:author="Hugo" w:date="2011-04-04T21:47:00Z"/>
              <w:rFonts w:eastAsiaTheme="minorEastAsia"/>
              <w:noProof/>
            </w:rPr>
          </w:pPr>
          <w:del w:id="270" w:author="Hugo" w:date="2011-04-04T21:47:00Z">
            <w:r w:rsidRPr="00E817F0" w:rsidDel="00E817F0">
              <w:rPr>
                <w:rPrChange w:id="271" w:author="Hugo" w:date="2011-04-04T21:47:00Z">
                  <w:rPr>
                    <w:rStyle w:val="Hiperligao"/>
                    <w:noProof/>
                  </w:rPr>
                </w:rPrChange>
              </w:rPr>
              <w:delText>5.2 Diagrama Previsto do planeamento de actividades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9</w:delText>
            </w:r>
          </w:del>
        </w:p>
        <w:p w14:paraId="38762275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72" w:author="Hugo" w:date="2011-04-04T21:47:00Z"/>
              <w:rFonts w:eastAsiaTheme="minorEastAsia"/>
              <w:noProof/>
            </w:rPr>
          </w:pPr>
          <w:del w:id="273" w:author="Hugo" w:date="2011-04-04T21:47:00Z">
            <w:r w:rsidRPr="00E817F0" w:rsidDel="00E817F0">
              <w:rPr>
                <w:rPrChange w:id="274" w:author="Hugo" w:date="2011-04-04T21:47:00Z">
                  <w:rPr>
                    <w:rStyle w:val="Hiperligao"/>
                    <w:noProof/>
                  </w:rPr>
                </w:rPrChange>
              </w:rPr>
              <w:delText>Capítulo 6 | Conclusão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10</w:delText>
            </w:r>
          </w:del>
        </w:p>
        <w:p w14:paraId="2714BD2B" w14:textId="77777777" w:rsidR="00A425AE" w:rsidRDefault="00A425AE" w:rsidP="000A5E0B">
          <w:r>
            <w:fldChar w:fldCharType="end"/>
          </w:r>
        </w:p>
      </w:sdtContent>
    </w:sdt>
    <w:p w14:paraId="61A9EC37" w14:textId="77777777" w:rsidR="009D3944" w:rsidRDefault="009D3944" w:rsidP="000A5E0B"/>
    <w:p w14:paraId="4ED7F2C4" w14:textId="77777777" w:rsidR="00FF2565" w:rsidRDefault="00FF2565" w:rsidP="000A5E0B">
      <w:pPr>
        <w:sectPr w:rsidR="00FF2565" w:rsidSect="00FF2565">
          <w:footerReference w:type="default" r:id="rId11"/>
          <w:pgSz w:w="11906" w:h="16838"/>
          <w:pgMar w:top="1417" w:right="1701" w:bottom="1417" w:left="1701" w:header="708" w:footer="708" w:gutter="0"/>
          <w:pgNumType w:start="0"/>
          <w:cols w:space="708"/>
          <w:docGrid w:linePitch="360"/>
        </w:sectPr>
      </w:pPr>
    </w:p>
    <w:p w14:paraId="4D891B8C" w14:textId="77777777" w:rsidR="00FF2565" w:rsidRDefault="00FF2565" w:rsidP="00FF2565">
      <w:pPr>
        <w:pStyle w:val="Cabealho1"/>
        <w:rPr>
          <w:caps/>
        </w:rPr>
      </w:pPr>
      <w:bookmarkStart w:id="276" w:name="_Toc292488744"/>
      <w:r>
        <w:lastRenderedPageBreak/>
        <w:t xml:space="preserve">Capítulo 1 | </w:t>
      </w:r>
      <w:r w:rsidRPr="008900CE">
        <w:rPr>
          <w:caps/>
        </w:rPr>
        <w:t>Introdução</w:t>
      </w:r>
      <w:bookmarkEnd w:id="276"/>
    </w:p>
    <w:p w14:paraId="1FF2BB9A" w14:textId="77777777" w:rsidR="00A425AE" w:rsidRDefault="00A425AE" w:rsidP="000A5E0B"/>
    <w:p w14:paraId="3E13D272" w14:textId="77777777" w:rsidR="00A425AE" w:rsidRPr="008A0C86" w:rsidRDefault="00A425AE" w:rsidP="008A7665">
      <w:pPr>
        <w:ind w:firstLine="708"/>
        <w:rPr>
          <w:color w:val="000000" w:themeColor="text1"/>
        </w:rPr>
      </w:pPr>
      <w:r w:rsidRPr="008A0C86">
        <w:rPr>
          <w:color w:val="000000" w:themeColor="text1"/>
        </w:rPr>
        <w:t>No âmbito da Unidade Curricular de Laboratórios de Informática IV</w:t>
      </w:r>
      <w:r w:rsidR="00206FB4" w:rsidRPr="008A0C86">
        <w:rPr>
          <w:color w:val="000000" w:themeColor="text1"/>
        </w:rPr>
        <w:t xml:space="preserve">, presente no </w:t>
      </w:r>
      <w:r w:rsidR="008B0593" w:rsidRPr="008A0C86">
        <w:rPr>
          <w:color w:val="000000" w:themeColor="text1"/>
        </w:rPr>
        <w:t xml:space="preserve">último semestre do </w:t>
      </w:r>
      <w:r w:rsidR="00206FB4" w:rsidRPr="008A0C86">
        <w:rPr>
          <w:color w:val="000000" w:themeColor="text1"/>
        </w:rPr>
        <w:t xml:space="preserve">curso de Engenharia Informática, </w:t>
      </w:r>
      <w:r w:rsidR="008B0593" w:rsidRPr="008A0C86">
        <w:rPr>
          <w:color w:val="000000" w:themeColor="text1"/>
        </w:rPr>
        <w:t>de acordo com o</w:t>
      </w:r>
      <w:r w:rsidR="00206FB4" w:rsidRPr="008A0C86">
        <w:rPr>
          <w:color w:val="000000" w:themeColor="text1"/>
        </w:rPr>
        <w:t xml:space="preserve"> plano de estudos</w:t>
      </w:r>
      <w:r w:rsidR="008B0593" w:rsidRPr="008A0C86">
        <w:rPr>
          <w:color w:val="000000" w:themeColor="text1"/>
        </w:rPr>
        <w:t xml:space="preserve"> do mesmo</w:t>
      </w:r>
      <w:r w:rsidR="00206FB4" w:rsidRPr="008A0C86">
        <w:rPr>
          <w:color w:val="000000" w:themeColor="text1"/>
        </w:rPr>
        <w:t xml:space="preserve">, foi proposto ao nosso grupo, pela orientadora Anabela Tereso e pelo professor Orlando Belo, elaborar uma pequena aplicação que permita ajudar utilizadores (experientes ou não) a escolher </w:t>
      </w:r>
      <w:proofErr w:type="gramStart"/>
      <w:r w:rsidR="00915A9D" w:rsidRPr="008A0C86">
        <w:rPr>
          <w:i/>
          <w:color w:val="000000" w:themeColor="text1"/>
        </w:rPr>
        <w:t>s</w:t>
      </w:r>
      <w:r w:rsidR="00206FB4" w:rsidRPr="008A0C86">
        <w:rPr>
          <w:i/>
          <w:color w:val="000000" w:themeColor="text1"/>
        </w:rPr>
        <w:t>oftware</w:t>
      </w:r>
      <w:proofErr w:type="gramEnd"/>
      <w:r w:rsidR="00206FB4" w:rsidRPr="008A0C86">
        <w:rPr>
          <w:color w:val="000000" w:themeColor="text1"/>
        </w:rPr>
        <w:t xml:space="preserve"> de Apoio à Decisão. </w:t>
      </w:r>
      <w:r w:rsidR="008B0593" w:rsidRPr="008A0C86">
        <w:rPr>
          <w:color w:val="000000" w:themeColor="text1"/>
        </w:rPr>
        <w:t>Requer-se, assim, que tentemos simular</w:t>
      </w:r>
      <w:r w:rsidR="009A03BE" w:rsidRPr="008A0C86">
        <w:rPr>
          <w:color w:val="000000" w:themeColor="text1"/>
        </w:rPr>
        <w:t xml:space="preserve"> o desenvolvimento de </w:t>
      </w:r>
      <w:proofErr w:type="gramStart"/>
      <w:r w:rsidR="00915A9D" w:rsidRPr="008A0C86">
        <w:rPr>
          <w:i/>
          <w:color w:val="000000" w:themeColor="text1"/>
        </w:rPr>
        <w:t>s</w:t>
      </w:r>
      <w:r w:rsidR="00206FB4" w:rsidRPr="008A0C86">
        <w:rPr>
          <w:i/>
          <w:color w:val="000000" w:themeColor="text1"/>
        </w:rPr>
        <w:t>oftware</w:t>
      </w:r>
      <w:proofErr w:type="gramEnd"/>
      <w:r w:rsidR="00206FB4" w:rsidRPr="008A0C86">
        <w:rPr>
          <w:color w:val="000000" w:themeColor="text1"/>
        </w:rPr>
        <w:t xml:space="preserve"> para um cliente num </w:t>
      </w:r>
      <w:r w:rsidR="009A03BE" w:rsidRPr="008A0C86">
        <w:rPr>
          <w:color w:val="000000" w:themeColor="text1"/>
        </w:rPr>
        <w:t>contexto</w:t>
      </w:r>
      <w:r w:rsidR="00206FB4" w:rsidRPr="008A0C86">
        <w:rPr>
          <w:color w:val="000000" w:themeColor="text1"/>
        </w:rPr>
        <w:t xml:space="preserve"> não académico, sendo o nosso cliente a orientadora que </w:t>
      </w:r>
      <w:r w:rsidR="00C43A5F" w:rsidRPr="008A0C86">
        <w:rPr>
          <w:color w:val="000000" w:themeColor="text1"/>
        </w:rPr>
        <w:t>sugeriu</w:t>
      </w:r>
      <w:r w:rsidR="00206FB4" w:rsidRPr="008A0C86">
        <w:rPr>
          <w:color w:val="000000" w:themeColor="text1"/>
        </w:rPr>
        <w:t xml:space="preserve"> o problema.</w:t>
      </w:r>
    </w:p>
    <w:p w14:paraId="197D2E8B" w14:textId="77777777" w:rsidR="00915A9D" w:rsidRPr="008A0C86" w:rsidRDefault="00206FB4" w:rsidP="008A7665">
      <w:pPr>
        <w:ind w:firstLine="708"/>
        <w:rPr>
          <w:color w:val="000000" w:themeColor="text1"/>
        </w:rPr>
      </w:pPr>
      <w:r w:rsidRPr="008A0C86">
        <w:rPr>
          <w:color w:val="000000" w:themeColor="text1"/>
        </w:rPr>
        <w:t xml:space="preserve">Neste relatório </w:t>
      </w:r>
      <w:r w:rsidR="009A03BE" w:rsidRPr="008A0C86">
        <w:rPr>
          <w:color w:val="000000" w:themeColor="text1"/>
        </w:rPr>
        <w:t>propomo-nos a</w:t>
      </w:r>
      <w:r w:rsidRPr="008A0C86">
        <w:rPr>
          <w:color w:val="000000" w:themeColor="text1"/>
        </w:rPr>
        <w:t xml:space="preserve"> explicar todo o processo de desenvolvimento da </w:t>
      </w:r>
      <w:r w:rsidR="009A03BE" w:rsidRPr="008A0C86">
        <w:rPr>
          <w:color w:val="000000" w:themeColor="text1"/>
        </w:rPr>
        <w:t>referida</w:t>
      </w:r>
      <w:r w:rsidRPr="008A0C86">
        <w:rPr>
          <w:color w:val="000000" w:themeColor="text1"/>
        </w:rPr>
        <w:t xml:space="preserve"> aplicação. Começaremos por </w:t>
      </w:r>
      <w:r w:rsidR="009A03BE" w:rsidRPr="008A0C86">
        <w:rPr>
          <w:color w:val="000000" w:themeColor="text1"/>
        </w:rPr>
        <w:t xml:space="preserve">tecer </w:t>
      </w:r>
      <w:r w:rsidRPr="008A0C86">
        <w:rPr>
          <w:color w:val="000000" w:themeColor="text1"/>
        </w:rPr>
        <w:t>um estudo do problema à escala global, querendo isto dizer que</w:t>
      </w:r>
      <w:r w:rsidR="00915A9D" w:rsidRPr="008A0C86">
        <w:rPr>
          <w:color w:val="000000" w:themeColor="text1"/>
        </w:rPr>
        <w:t xml:space="preserve"> iremos esclarecer </w:t>
      </w:r>
      <w:r w:rsidR="009A03BE" w:rsidRPr="008A0C86">
        <w:rPr>
          <w:color w:val="000000" w:themeColor="text1"/>
        </w:rPr>
        <w:t>alguns</w:t>
      </w:r>
      <w:r w:rsidR="00915A9D" w:rsidRPr="008A0C86">
        <w:rPr>
          <w:color w:val="000000" w:themeColor="text1"/>
        </w:rPr>
        <w:t xml:space="preserve"> conceitos sobre este </w:t>
      </w:r>
      <w:proofErr w:type="gramStart"/>
      <w:r w:rsidR="00915A9D" w:rsidRPr="008A0C86">
        <w:rPr>
          <w:i/>
          <w:color w:val="000000" w:themeColor="text1"/>
        </w:rPr>
        <w:t>software</w:t>
      </w:r>
      <w:proofErr w:type="gramEnd"/>
      <w:r w:rsidR="00915A9D" w:rsidRPr="008A0C86">
        <w:rPr>
          <w:color w:val="000000" w:themeColor="text1"/>
        </w:rPr>
        <w:t xml:space="preserve"> e</w:t>
      </w:r>
      <w:r w:rsidR="009A03BE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também</w:t>
      </w:r>
      <w:r w:rsidR="009A03BE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algumas aplicações </w:t>
      </w:r>
      <w:r w:rsidR="00243816" w:rsidRPr="008A0C86">
        <w:rPr>
          <w:color w:val="000000" w:themeColor="text1"/>
        </w:rPr>
        <w:t>do mesmo</w:t>
      </w:r>
      <w:r w:rsidR="00915A9D" w:rsidRPr="008A0C86">
        <w:rPr>
          <w:color w:val="000000" w:themeColor="text1"/>
        </w:rPr>
        <w:t>. De seguida</w:t>
      </w:r>
      <w:r w:rsidR="009A03BE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passaremos para uma co</w:t>
      </w:r>
      <w:r w:rsidR="009A03BE" w:rsidRPr="008A0C86">
        <w:rPr>
          <w:color w:val="000000" w:themeColor="text1"/>
        </w:rPr>
        <w:t>ntextualização do problema</w:t>
      </w:r>
      <w:r w:rsidR="00915A9D" w:rsidRPr="008A0C86">
        <w:rPr>
          <w:color w:val="000000" w:themeColor="text1"/>
        </w:rPr>
        <w:t xml:space="preserve">. Explicaremos em concreto </w:t>
      </w:r>
      <w:r w:rsidR="00B57598" w:rsidRPr="008A0C86">
        <w:rPr>
          <w:color w:val="000000" w:themeColor="text1"/>
        </w:rPr>
        <w:t>a sua abrangência</w:t>
      </w:r>
      <w:r w:rsidR="00915A9D" w:rsidRPr="008A0C86">
        <w:rPr>
          <w:color w:val="000000" w:themeColor="text1"/>
        </w:rPr>
        <w:t xml:space="preserve"> e o porquê do seu desenvolvimento. A fase </w:t>
      </w:r>
      <w:r w:rsidR="00B57598" w:rsidRPr="008A0C86">
        <w:rPr>
          <w:color w:val="000000" w:themeColor="text1"/>
        </w:rPr>
        <w:t xml:space="preserve">posterior comporta </w:t>
      </w:r>
      <w:r w:rsidR="00915A9D" w:rsidRPr="008A0C86">
        <w:rPr>
          <w:color w:val="000000" w:themeColor="text1"/>
        </w:rPr>
        <w:t xml:space="preserve">a recolha de requisitos, </w:t>
      </w:r>
      <w:r w:rsidR="00B57598" w:rsidRPr="008A0C86">
        <w:rPr>
          <w:color w:val="000000" w:themeColor="text1"/>
        </w:rPr>
        <w:t>sendo que, para tal,</w:t>
      </w:r>
      <w:r w:rsidR="00915A9D" w:rsidRPr="008A0C86">
        <w:rPr>
          <w:color w:val="000000" w:themeColor="text1"/>
        </w:rPr>
        <w:t xml:space="preserve"> tivemos </w:t>
      </w:r>
      <w:r w:rsidR="00B57598" w:rsidRPr="008A0C86">
        <w:rPr>
          <w:color w:val="000000" w:themeColor="text1"/>
        </w:rPr>
        <w:t xml:space="preserve">de </w:t>
      </w:r>
      <w:r w:rsidR="00243816" w:rsidRPr="008A0C86">
        <w:rPr>
          <w:color w:val="000000" w:themeColor="text1"/>
        </w:rPr>
        <w:t>nos reunir</w:t>
      </w:r>
      <w:r w:rsidR="00915A9D" w:rsidRPr="008A0C86">
        <w:rPr>
          <w:color w:val="000000" w:themeColor="text1"/>
        </w:rPr>
        <w:t xml:space="preserve"> algumas veze</w:t>
      </w:r>
      <w:r w:rsidR="00B57598" w:rsidRPr="008A0C86">
        <w:rPr>
          <w:color w:val="000000" w:themeColor="text1"/>
        </w:rPr>
        <w:t>s com o nosso cliente para conhecermos a sua pretensão e suas expectativas quanto a este projecto</w:t>
      </w:r>
      <w:r w:rsidR="00915A9D" w:rsidRPr="008A0C86">
        <w:rPr>
          <w:color w:val="000000" w:themeColor="text1"/>
        </w:rPr>
        <w:t xml:space="preserve">. </w:t>
      </w:r>
      <w:r w:rsidR="00D9361B" w:rsidRPr="008A0C86">
        <w:rPr>
          <w:color w:val="000000" w:themeColor="text1"/>
        </w:rPr>
        <w:t>A fase que se segue passa pela</w:t>
      </w:r>
      <w:r w:rsidR="00915A9D" w:rsidRPr="008A0C86">
        <w:rPr>
          <w:color w:val="000000" w:themeColor="text1"/>
        </w:rPr>
        <w:t xml:space="preserve"> modelação do problema</w:t>
      </w:r>
      <w:r w:rsidR="00D9361B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utilizando a linguagem UML (</w:t>
      </w:r>
      <w:proofErr w:type="spellStart"/>
      <w:r w:rsidR="00915A9D" w:rsidRPr="008A0C86">
        <w:rPr>
          <w:i/>
          <w:color w:val="000000" w:themeColor="text1"/>
        </w:rPr>
        <w:t>Unified</w:t>
      </w:r>
      <w:proofErr w:type="spellEnd"/>
      <w:r w:rsidR="00915A9D" w:rsidRPr="008A0C86">
        <w:rPr>
          <w:i/>
          <w:color w:val="000000" w:themeColor="text1"/>
        </w:rPr>
        <w:t xml:space="preserve"> </w:t>
      </w:r>
      <w:proofErr w:type="spellStart"/>
      <w:r w:rsidR="00915A9D" w:rsidRPr="008A0C86">
        <w:rPr>
          <w:i/>
          <w:color w:val="000000" w:themeColor="text1"/>
        </w:rPr>
        <w:t>Modeling</w:t>
      </w:r>
      <w:proofErr w:type="spellEnd"/>
      <w:r w:rsidR="00915A9D" w:rsidRPr="008A0C86">
        <w:rPr>
          <w:i/>
          <w:color w:val="000000" w:themeColor="text1"/>
        </w:rPr>
        <w:t xml:space="preserve"> </w:t>
      </w:r>
      <w:proofErr w:type="spellStart"/>
      <w:r w:rsidR="00915A9D" w:rsidRPr="008A0C86">
        <w:rPr>
          <w:i/>
          <w:color w:val="000000" w:themeColor="text1"/>
        </w:rPr>
        <w:t>Language</w:t>
      </w:r>
      <w:proofErr w:type="spellEnd"/>
      <w:r w:rsidR="00D9361B" w:rsidRPr="008A0C86">
        <w:rPr>
          <w:color w:val="000000" w:themeColor="text1"/>
        </w:rPr>
        <w:t>).</w:t>
      </w:r>
      <w:r w:rsidR="00915A9D" w:rsidRPr="008A0C86">
        <w:rPr>
          <w:color w:val="000000" w:themeColor="text1"/>
        </w:rPr>
        <w:t xml:space="preserve"> </w:t>
      </w:r>
      <w:r w:rsidR="00D9361B" w:rsidRPr="008A0C86">
        <w:rPr>
          <w:color w:val="000000" w:themeColor="text1"/>
        </w:rPr>
        <w:t>T</w:t>
      </w:r>
      <w:r w:rsidR="00915A9D" w:rsidRPr="008A0C86">
        <w:rPr>
          <w:color w:val="000000" w:themeColor="text1"/>
        </w:rPr>
        <w:t>ransformaremos</w:t>
      </w:r>
      <w:r w:rsidR="00D9361B" w:rsidRPr="008A0C86">
        <w:rPr>
          <w:color w:val="000000" w:themeColor="text1"/>
        </w:rPr>
        <w:t>, então,</w:t>
      </w:r>
      <w:r w:rsidR="00915A9D" w:rsidRPr="008A0C86">
        <w:rPr>
          <w:color w:val="000000" w:themeColor="text1"/>
        </w:rPr>
        <w:t xml:space="preserve"> os requisitos em esquemas importantes</w:t>
      </w:r>
      <w:r w:rsidR="00D9361B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que nos </w:t>
      </w:r>
      <w:r w:rsidR="00D9361B" w:rsidRPr="008A0C86">
        <w:rPr>
          <w:color w:val="000000" w:themeColor="text1"/>
        </w:rPr>
        <w:t>apoiarão</w:t>
      </w:r>
      <w:r w:rsidR="00915A9D" w:rsidRPr="008A0C86">
        <w:rPr>
          <w:color w:val="000000" w:themeColor="text1"/>
        </w:rPr>
        <w:t xml:space="preserve"> na construção da aplicação numa fase mais avançada. Por fim, a última </w:t>
      </w:r>
      <w:r w:rsidR="00D9361B" w:rsidRPr="008A0C86">
        <w:rPr>
          <w:color w:val="000000" w:themeColor="text1"/>
        </w:rPr>
        <w:t>etapa, remete-nos à</w:t>
      </w:r>
      <w:r w:rsidR="00915A9D" w:rsidRPr="008A0C86">
        <w:rPr>
          <w:color w:val="000000" w:themeColor="text1"/>
        </w:rPr>
        <w:t xml:space="preserve"> imple</w:t>
      </w:r>
      <w:r w:rsidR="008900CE" w:rsidRPr="008A0C86">
        <w:rPr>
          <w:color w:val="000000" w:themeColor="text1"/>
        </w:rPr>
        <w:t>me</w:t>
      </w:r>
      <w:r w:rsidR="00915A9D" w:rsidRPr="008A0C86">
        <w:rPr>
          <w:color w:val="000000" w:themeColor="text1"/>
        </w:rPr>
        <w:t xml:space="preserve">ntação </w:t>
      </w:r>
      <w:r w:rsidR="008900CE" w:rsidRPr="008A0C86">
        <w:rPr>
          <w:color w:val="000000" w:themeColor="text1"/>
        </w:rPr>
        <w:t xml:space="preserve">do software </w:t>
      </w:r>
      <w:r w:rsidR="00D9361B" w:rsidRPr="008A0C86">
        <w:rPr>
          <w:color w:val="000000" w:themeColor="text1"/>
        </w:rPr>
        <w:t xml:space="preserve">em questão, </w:t>
      </w:r>
      <w:r w:rsidR="008900CE" w:rsidRPr="008A0C86">
        <w:rPr>
          <w:color w:val="000000" w:themeColor="text1"/>
        </w:rPr>
        <w:t>utiliza</w:t>
      </w:r>
      <w:r w:rsidR="008A7665" w:rsidRPr="008A0C86">
        <w:rPr>
          <w:color w:val="000000" w:themeColor="text1"/>
        </w:rPr>
        <w:t>n</w:t>
      </w:r>
      <w:r w:rsidR="008900CE" w:rsidRPr="008A0C86">
        <w:rPr>
          <w:color w:val="000000" w:themeColor="text1"/>
        </w:rPr>
        <w:t xml:space="preserve">do a </w:t>
      </w:r>
      <w:proofErr w:type="gramStart"/>
      <w:r w:rsidR="008900CE" w:rsidRPr="008A0C86">
        <w:rPr>
          <w:color w:val="000000" w:themeColor="text1"/>
        </w:rPr>
        <w:t xml:space="preserve">plataforma </w:t>
      </w:r>
      <w:r w:rsidR="008900CE" w:rsidRPr="008A0C86">
        <w:rPr>
          <w:i/>
          <w:color w:val="000000" w:themeColor="text1"/>
        </w:rPr>
        <w:t>.</w:t>
      </w:r>
      <w:proofErr w:type="gramEnd"/>
      <w:r w:rsidR="008900CE" w:rsidRPr="008A0C86">
        <w:rPr>
          <w:i/>
          <w:color w:val="000000" w:themeColor="text1"/>
        </w:rPr>
        <w:t>NET</w:t>
      </w:r>
      <w:r w:rsidR="008900CE" w:rsidRPr="008A0C86">
        <w:rPr>
          <w:color w:val="000000" w:themeColor="text1"/>
        </w:rPr>
        <w:t>.</w:t>
      </w:r>
    </w:p>
    <w:p w14:paraId="726F36C7" w14:textId="77777777" w:rsidR="008900CE" w:rsidRPr="008A0C86" w:rsidRDefault="008900CE" w:rsidP="008A7665">
      <w:pPr>
        <w:ind w:firstLine="708"/>
        <w:rPr>
          <w:color w:val="000000" w:themeColor="text1"/>
        </w:rPr>
      </w:pPr>
      <w:r w:rsidRPr="008A0C86">
        <w:rPr>
          <w:color w:val="000000" w:themeColor="text1"/>
        </w:rPr>
        <w:t xml:space="preserve">Este projecto </w:t>
      </w:r>
      <w:r w:rsidR="00D9361B" w:rsidRPr="008A0C86">
        <w:rPr>
          <w:color w:val="000000" w:themeColor="text1"/>
        </w:rPr>
        <w:t>promete</w:t>
      </w:r>
      <w:r w:rsidRPr="008A0C86">
        <w:rPr>
          <w:color w:val="000000" w:themeColor="text1"/>
        </w:rPr>
        <w:t xml:space="preserve"> ser um objecto de trabalho </w:t>
      </w:r>
      <w:r w:rsidR="00D9361B" w:rsidRPr="008A0C86">
        <w:rPr>
          <w:color w:val="000000" w:themeColor="text1"/>
        </w:rPr>
        <w:t>de elevada importância</w:t>
      </w:r>
      <w:r w:rsidRPr="008A0C86">
        <w:rPr>
          <w:color w:val="000000" w:themeColor="text1"/>
        </w:rPr>
        <w:t xml:space="preserve"> p</w:t>
      </w:r>
      <w:r w:rsidR="00D9361B" w:rsidRPr="008A0C86">
        <w:rPr>
          <w:color w:val="000000" w:themeColor="text1"/>
        </w:rPr>
        <w:t>ara todos os elementos do grupo.</w:t>
      </w:r>
      <w:r w:rsidRPr="008A0C86">
        <w:rPr>
          <w:color w:val="000000" w:themeColor="text1"/>
        </w:rPr>
        <w:t xml:space="preserve"> </w:t>
      </w:r>
      <w:r w:rsidR="00D9361B" w:rsidRPr="008A0C86">
        <w:rPr>
          <w:color w:val="000000" w:themeColor="text1"/>
        </w:rPr>
        <w:t>Vai permitir-nos</w:t>
      </w:r>
      <w:r w:rsidRPr="008A0C86">
        <w:rPr>
          <w:color w:val="000000" w:themeColor="text1"/>
        </w:rPr>
        <w:t xml:space="preserve"> ter uma </w:t>
      </w:r>
      <w:r w:rsidR="00C43A5F" w:rsidRPr="008A0C86">
        <w:rPr>
          <w:color w:val="000000" w:themeColor="text1"/>
        </w:rPr>
        <w:t>percepção</w:t>
      </w:r>
      <w:r w:rsidRPr="008A0C86">
        <w:rPr>
          <w:color w:val="000000" w:themeColor="text1"/>
        </w:rPr>
        <w:t xml:space="preserve"> de como será elaborar um grande projecto </w:t>
      </w:r>
      <w:r w:rsidR="00C43A5F" w:rsidRPr="008A0C86">
        <w:rPr>
          <w:color w:val="000000" w:themeColor="text1"/>
        </w:rPr>
        <w:t>num contexto</w:t>
      </w:r>
      <w:r w:rsidRPr="008A0C86">
        <w:rPr>
          <w:color w:val="000000" w:themeColor="text1"/>
        </w:rPr>
        <w:t xml:space="preserve"> empresarial. Será interessante aprender novas linguagens de programação, bem como utilizar novas ferramentas</w:t>
      </w:r>
      <w:r w:rsidR="00866553" w:rsidRPr="008A0C86">
        <w:rPr>
          <w:color w:val="000000" w:themeColor="text1"/>
        </w:rPr>
        <w:t>, com as quais não estamos familiarizados.</w:t>
      </w:r>
      <w:r w:rsidRPr="008A0C86">
        <w:rPr>
          <w:color w:val="000000" w:themeColor="text1"/>
        </w:rPr>
        <w:t xml:space="preserve"> </w:t>
      </w:r>
      <w:r w:rsidR="00866553" w:rsidRPr="008A0C86">
        <w:rPr>
          <w:color w:val="000000" w:themeColor="text1"/>
        </w:rPr>
        <w:t>Esperamos adquirir</w:t>
      </w:r>
      <w:r w:rsidRPr="008A0C86">
        <w:rPr>
          <w:color w:val="000000" w:themeColor="text1"/>
        </w:rPr>
        <w:t xml:space="preserve"> um maior </w:t>
      </w:r>
      <w:r w:rsidR="00AB3065" w:rsidRPr="008A0C86">
        <w:rPr>
          <w:color w:val="000000" w:themeColor="text1"/>
        </w:rPr>
        <w:t xml:space="preserve">leque de </w:t>
      </w:r>
      <w:r w:rsidRPr="008A0C86">
        <w:rPr>
          <w:color w:val="000000" w:themeColor="text1"/>
        </w:rPr>
        <w:t>conhecimento sobre as tecnologias existente</w:t>
      </w:r>
      <w:r w:rsidR="00AB3065" w:rsidRPr="008A0C86">
        <w:rPr>
          <w:color w:val="000000" w:themeColor="text1"/>
        </w:rPr>
        <w:t>s</w:t>
      </w:r>
      <w:r w:rsidR="00866553" w:rsidRPr="008A0C86">
        <w:rPr>
          <w:color w:val="000000" w:themeColor="text1"/>
        </w:rPr>
        <w:t>,</w:t>
      </w:r>
      <w:r w:rsidRPr="008A0C86">
        <w:rPr>
          <w:color w:val="000000" w:themeColor="text1"/>
        </w:rPr>
        <w:t xml:space="preserve"> </w:t>
      </w:r>
      <w:proofErr w:type="gramStart"/>
      <w:r w:rsidR="00A430A4" w:rsidRPr="008A0C86">
        <w:rPr>
          <w:color w:val="000000" w:themeColor="text1"/>
        </w:rPr>
        <w:t xml:space="preserve">quiçá </w:t>
      </w:r>
      <w:r w:rsidRPr="008A0C86">
        <w:rPr>
          <w:color w:val="000000" w:themeColor="text1"/>
        </w:rPr>
        <w:t xml:space="preserve"> </w:t>
      </w:r>
      <w:r w:rsidR="00866553" w:rsidRPr="008A0C86">
        <w:rPr>
          <w:color w:val="000000" w:themeColor="text1"/>
        </w:rPr>
        <w:t>nossas</w:t>
      </w:r>
      <w:proofErr w:type="gramEnd"/>
      <w:r w:rsidRPr="008A0C86">
        <w:rPr>
          <w:color w:val="000000" w:themeColor="text1"/>
        </w:rPr>
        <w:t xml:space="preserve"> </w:t>
      </w:r>
      <w:r w:rsidR="00AB3065" w:rsidRPr="008A0C86">
        <w:rPr>
          <w:color w:val="000000" w:themeColor="text1"/>
        </w:rPr>
        <w:t xml:space="preserve">desconhecidas </w:t>
      </w:r>
      <w:r w:rsidRPr="008A0C86">
        <w:rPr>
          <w:color w:val="000000" w:themeColor="text1"/>
        </w:rPr>
        <w:t>e que</w:t>
      </w:r>
      <w:r w:rsidR="00866553" w:rsidRPr="008A0C86">
        <w:rPr>
          <w:color w:val="000000" w:themeColor="text1"/>
        </w:rPr>
        <w:t>, por sua vez, nos poderão</w:t>
      </w:r>
      <w:r w:rsidRPr="008A0C86">
        <w:rPr>
          <w:color w:val="000000" w:themeColor="text1"/>
        </w:rPr>
        <w:t xml:space="preserve"> facilitar muito o trabalho. Estamos motivados</w:t>
      </w:r>
      <w:r w:rsidR="00B77768">
        <w:rPr>
          <w:color w:val="000000" w:themeColor="text1"/>
        </w:rPr>
        <w:t>,</w:t>
      </w:r>
      <w:r w:rsidRPr="008A0C86">
        <w:rPr>
          <w:color w:val="000000" w:themeColor="text1"/>
        </w:rPr>
        <w:t xml:space="preserve"> </w:t>
      </w:r>
      <w:r w:rsidR="00866553" w:rsidRPr="008A0C86">
        <w:rPr>
          <w:color w:val="000000" w:themeColor="text1"/>
        </w:rPr>
        <w:t>e</w:t>
      </w:r>
      <w:r w:rsidRPr="008A0C86">
        <w:rPr>
          <w:color w:val="000000" w:themeColor="text1"/>
        </w:rPr>
        <w:t xml:space="preserve"> assim</w:t>
      </w:r>
      <w:r w:rsidR="00866553" w:rsidRPr="008A0C86">
        <w:rPr>
          <w:color w:val="000000" w:themeColor="text1"/>
        </w:rPr>
        <w:t xml:space="preserve"> ansiamos continuar</w:t>
      </w:r>
      <w:r w:rsidRPr="008A0C86">
        <w:rPr>
          <w:color w:val="000000" w:themeColor="text1"/>
        </w:rPr>
        <w:t xml:space="preserve"> ao longo de todo o desenvolvimento da aplicação.</w:t>
      </w:r>
    </w:p>
    <w:p w14:paraId="2F95578C" w14:textId="77777777" w:rsidR="00915A9D" w:rsidRPr="008A0C86" w:rsidRDefault="00915A9D" w:rsidP="000A5E0B">
      <w:pPr>
        <w:rPr>
          <w:color w:val="000000" w:themeColor="text1"/>
        </w:rPr>
      </w:pPr>
    </w:p>
    <w:p w14:paraId="0F4C5507" w14:textId="77777777" w:rsidR="00206FB4" w:rsidRDefault="00206FB4" w:rsidP="000A5E0B"/>
    <w:p w14:paraId="7E66A5BC" w14:textId="77777777" w:rsidR="00A425AE" w:rsidRDefault="00A425AE" w:rsidP="000A5E0B">
      <w:pPr>
        <w:pStyle w:val="Cabealho1"/>
        <w:rPr>
          <w:color w:val="365F91" w:themeColor="accent1" w:themeShade="BF"/>
        </w:rPr>
      </w:pPr>
      <w:r>
        <w:br w:type="page"/>
      </w:r>
    </w:p>
    <w:p w14:paraId="42F12657" w14:textId="77777777" w:rsidR="005E0A82" w:rsidRPr="000A5E0B" w:rsidRDefault="00A425AE" w:rsidP="000A5E0B">
      <w:pPr>
        <w:pStyle w:val="Cabealho1"/>
      </w:pPr>
      <w:bookmarkStart w:id="277" w:name="_Toc292488745"/>
      <w:r w:rsidRPr="000A5E0B">
        <w:lastRenderedPageBreak/>
        <w:t>Cap</w:t>
      </w:r>
      <w:r w:rsidR="00FA2754">
        <w:t>í</w:t>
      </w:r>
      <w:r w:rsidRPr="000A5E0B">
        <w:t xml:space="preserve">tulo 2 </w:t>
      </w:r>
      <w:r w:rsidR="005E0A82" w:rsidRPr="000A5E0B">
        <w:t xml:space="preserve">| </w:t>
      </w:r>
      <w:r w:rsidR="00FF2565">
        <w:rPr>
          <w:caps/>
        </w:rPr>
        <w:t>Estudo do problema</w:t>
      </w:r>
      <w:bookmarkEnd w:id="277"/>
    </w:p>
    <w:p w14:paraId="3858B9FD" w14:textId="77777777" w:rsidR="00FA2754" w:rsidRDefault="00FA2754" w:rsidP="000A5E0B">
      <w:r>
        <w:tab/>
      </w:r>
    </w:p>
    <w:p w14:paraId="3EE3E558" w14:textId="77777777" w:rsidR="00A425AE" w:rsidRPr="000A5E0B" w:rsidRDefault="00FA2754" w:rsidP="000A5E0B">
      <w:pPr>
        <w:pStyle w:val="Cabealho2"/>
      </w:pPr>
      <w:bookmarkStart w:id="278" w:name="_Toc292488746"/>
      <w:r w:rsidRPr="000A5E0B">
        <w:t xml:space="preserve">2.1. </w:t>
      </w:r>
      <w:proofErr w:type="gramStart"/>
      <w:r w:rsidRPr="000A5E0B">
        <w:t>Conceitos fundamentais para</w:t>
      </w:r>
      <w:proofErr w:type="gramEnd"/>
      <w:r w:rsidRPr="000A5E0B">
        <w:t xml:space="preserve"> a compreensão do problema</w:t>
      </w:r>
      <w:bookmarkEnd w:id="278"/>
    </w:p>
    <w:p w14:paraId="47E230EB" w14:textId="77777777" w:rsidR="00FA2754" w:rsidRDefault="00FA2754" w:rsidP="008A0C86">
      <w:pPr>
        <w:spacing w:after="0"/>
      </w:pPr>
    </w:p>
    <w:p w14:paraId="4B7B79F1" w14:textId="77777777" w:rsidR="00FA2754" w:rsidRDefault="00FA2754" w:rsidP="000A5E0B">
      <w:r>
        <w:tab/>
        <w:t>Para compreender o nosso problema é necessário ter conhecimento de alguns conceitos que conside</w:t>
      </w:r>
      <w:r w:rsidR="000A5E0B">
        <w:t>ramos fundamentais.</w:t>
      </w:r>
    </w:p>
    <w:p w14:paraId="5B01F2D5" w14:textId="77777777" w:rsidR="000A5E0B" w:rsidRDefault="00085D68">
      <w:pPr>
        <w:pStyle w:val="Cabealho3"/>
      </w:pPr>
      <w:r>
        <w:t xml:space="preserve"> </w:t>
      </w:r>
      <w:bookmarkStart w:id="279" w:name="_Toc292488747"/>
      <w:r w:rsidR="000A5E0B" w:rsidRPr="000A5E0B">
        <w:t>Conceito 1</w:t>
      </w:r>
      <w:r w:rsidR="000A5E0B">
        <w:t xml:space="preserve"> </w:t>
      </w:r>
      <w:r w:rsidR="001156D8">
        <w:t xml:space="preserve">| </w:t>
      </w:r>
      <w:r w:rsidR="000A5E0B" w:rsidRPr="001156D8">
        <w:rPr>
          <w:i/>
        </w:rPr>
        <w:t>Software</w:t>
      </w:r>
      <w:r w:rsidR="000A5E0B">
        <w:t xml:space="preserve"> de Apoio à Decisão</w:t>
      </w:r>
      <w:bookmarkEnd w:id="279"/>
    </w:p>
    <w:p w14:paraId="74CDBEE0" w14:textId="77777777" w:rsidR="000A5F0D" w:rsidRDefault="000A5F0D" w:rsidP="008A0C86">
      <w:pPr>
        <w:spacing w:after="0"/>
        <w:ind w:firstLine="708"/>
      </w:pPr>
    </w:p>
    <w:p w14:paraId="14208DFD" w14:textId="77777777" w:rsidR="00F54A13" w:rsidRPr="00FE5B2A" w:rsidRDefault="00F54A13" w:rsidP="00CE2D2F">
      <w:pPr>
        <w:ind w:firstLine="708"/>
        <w:rPr>
          <w:rFonts w:ascii="Times New Roman" w:eastAsia="Times New Roman" w:hAnsi="Times New Roman" w:cs="Times New Roman"/>
          <w:color w:val="000000"/>
          <w:sz w:val="27"/>
          <w:szCs w:val="27"/>
          <w:rPrChange w:id="280" w:author="Hugo" w:date="2011-04-03T23:20:00Z">
            <w:rPr>
              <w:rFonts w:ascii="Times New Roman" w:hAnsi="Times New Roman" w:cs="Times New Roman"/>
              <w:sz w:val="27"/>
              <w:szCs w:val="27"/>
            </w:rPr>
          </w:rPrChange>
        </w:rPr>
      </w:pPr>
      <w:r w:rsidRPr="00F54A13">
        <w:t xml:space="preserve">De uma maneira simples, podemos definir um </w:t>
      </w:r>
      <w:proofErr w:type="gramStart"/>
      <w:r w:rsidRPr="00F54A13">
        <w:rPr>
          <w:i/>
          <w:iCs/>
        </w:rPr>
        <w:t>software</w:t>
      </w:r>
      <w:proofErr w:type="gramEnd"/>
      <w:r w:rsidRPr="00F54A13">
        <w:rPr>
          <w:i/>
          <w:iCs/>
        </w:rPr>
        <w:t xml:space="preserve"> </w:t>
      </w:r>
      <w:r w:rsidRPr="00F54A13">
        <w:t xml:space="preserve">de Apoio à Decisão como um </w:t>
      </w:r>
      <w:r w:rsidRPr="00F54A13">
        <w:rPr>
          <w:i/>
          <w:iCs/>
        </w:rPr>
        <w:t xml:space="preserve">software </w:t>
      </w:r>
      <w:r w:rsidRPr="00F54A13">
        <w:t xml:space="preserve">que auxilie o seu utilizador no processo de tomada de decisão. Estes pretendem auxiliar na gestão, nas operações e no planeamento de uma organização e ajudar a tomar decisões, cujos parâmetros podem ser especificados de acordo com os interesses do utilizador. </w:t>
      </w:r>
      <w:del w:id="281" w:author="Hugo" w:date="2011-04-04T21:28:00Z">
        <w:r w:rsidRPr="00F54A13" w:rsidDel="00CE2D2F">
          <w:delText xml:space="preserve">Estes </w:delText>
        </w:r>
        <w:r w:rsidRPr="00F54A13" w:rsidDel="00CE2D2F">
          <w:rPr>
            <w:i/>
            <w:iCs/>
          </w:rPr>
          <w:delText>softwares</w:delText>
        </w:r>
      </w:del>
      <w:ins w:id="282" w:author="Hugo" w:date="2011-04-04T21:28:00Z">
        <w:r w:rsidR="00CE2D2F">
          <w:t>Para além disso,</w:t>
        </w:r>
      </w:ins>
      <w:r w:rsidRPr="00F54A13">
        <w:rPr>
          <w:i/>
          <w:iCs/>
        </w:rPr>
        <w:t xml:space="preserve"> </w:t>
      </w:r>
      <w:r w:rsidRPr="00F54A13">
        <w:t xml:space="preserve">incluem sistemas baseados no conhecimento, isto é, sistemas que, usando uma série de regras definidas por quem </w:t>
      </w:r>
      <w:del w:id="283" w:author="Hugo" w:date="2011-04-03T23:20:00Z">
        <w:r w:rsidRPr="00F54A13" w:rsidDel="00FE5B2A">
          <w:delText xml:space="preserve">o </w:delText>
        </w:r>
      </w:del>
      <w:r w:rsidRPr="00F54A13">
        <w:t xml:space="preserve">desenvolve o </w:t>
      </w:r>
      <w:proofErr w:type="gramStart"/>
      <w:r w:rsidRPr="00F54A13">
        <w:rPr>
          <w:i/>
          <w:iCs/>
        </w:rPr>
        <w:t>software</w:t>
      </w:r>
      <w:proofErr w:type="gramEnd"/>
      <w:r w:rsidRPr="00F54A13">
        <w:t>, simulam o conhecimento humano em relação a uma determinada área. Este</w:t>
      </w:r>
      <w:ins w:id="284" w:author="Hugo" w:date="2011-04-04T21:31:00Z">
        <w:r w:rsidR="00CE2D2F">
          <w:t xml:space="preserve"> tipo de produtos </w:t>
        </w:r>
      </w:ins>
      <w:del w:id="285" w:author="Hugo" w:date="2011-04-04T21:31:00Z">
        <w:r w:rsidRPr="00F54A13" w:rsidDel="00CE2D2F">
          <w:delText xml:space="preserve">s </w:delText>
        </w:r>
        <w:r w:rsidRPr="00F54A13" w:rsidDel="00CE2D2F">
          <w:rPr>
            <w:i/>
            <w:iCs/>
          </w:rPr>
          <w:delText>softwares</w:delText>
        </w:r>
        <w:r w:rsidRPr="00F54A13" w:rsidDel="00CE2D2F">
          <w:delText xml:space="preserve"> </w:delText>
        </w:r>
      </w:del>
      <w:r w:rsidRPr="00F54A13">
        <w:t xml:space="preserve">compilam informação útil a partir de dados desorganizados, documentos, conhecimento pessoal ou modelos de </w:t>
      </w:r>
      <w:del w:id="286" w:author="Hugo" w:date="2011-04-04T21:28:00Z">
        <w:r w:rsidRPr="00F54A13" w:rsidDel="00CE2D2F">
          <w:delText xml:space="preserve">modelos de </w:delText>
        </w:r>
      </w:del>
      <w:r w:rsidRPr="00F54A13">
        <w:t xml:space="preserve">negócios para identificar e resolver problemas, tal como tomar decisões. A título de exemplo, </w:t>
      </w:r>
      <w:del w:id="287" w:author="Hugo" w:date="2011-04-04T21:29:00Z">
        <w:r w:rsidRPr="00F54A13" w:rsidDel="00CE2D2F">
          <w:delText xml:space="preserve">alguma da </w:delText>
        </w:r>
      </w:del>
      <w:r w:rsidRPr="00F54A13">
        <w:t xml:space="preserve">informação comum que este </w:t>
      </w:r>
      <w:proofErr w:type="gramStart"/>
      <w:r w:rsidRPr="00F54A13">
        <w:rPr>
          <w:i/>
          <w:iCs/>
        </w:rPr>
        <w:t>software</w:t>
      </w:r>
      <w:proofErr w:type="gramEnd"/>
      <w:r w:rsidRPr="00F54A13">
        <w:rPr>
          <w:i/>
          <w:iCs/>
        </w:rPr>
        <w:t xml:space="preserve"> </w:t>
      </w:r>
      <w:r w:rsidRPr="00F54A13">
        <w:t xml:space="preserve">pode recolher e apresentar é </w:t>
      </w:r>
      <w:ins w:id="288" w:author="Hugo" w:date="2011-04-03T23:20:00Z">
        <w:r w:rsidR="00FE5B2A" w:rsidRPr="00FE5B2A">
          <w:rPr>
            <w:rPrChange w:id="289" w:author="Hugo" w:date="2011-04-03T23:20:00Z">
              <w:rPr>
                <w:rFonts w:ascii="Arial" w:eastAsia="Times New Roman" w:hAnsi="Arial" w:cs="Arial"/>
                <w:color w:val="FF0000"/>
              </w:rPr>
            </w:rPrChange>
          </w:rPr>
          <w:t>a comparação de vendas</w:t>
        </w:r>
      </w:ins>
      <w:del w:id="290" w:author="Hugo" w:date="2011-04-03T23:20:00Z">
        <w:r w:rsidRPr="00FE5B2A" w:rsidDel="00FE5B2A">
          <w:delText>vendas</w:delText>
        </w:r>
      </w:del>
      <w:r w:rsidRPr="00F54A13">
        <w:t xml:space="preserve"> </w:t>
      </w:r>
      <w:del w:id="291" w:author="Hugo" w:date="2011-04-03T23:20:00Z">
        <w:r w:rsidRPr="00F54A13" w:rsidDel="00FE5B2A">
          <w:delText xml:space="preserve">comparativas </w:delText>
        </w:r>
      </w:del>
      <w:r w:rsidRPr="00F54A13">
        <w:t>entre um período e outro</w:t>
      </w:r>
      <w:del w:id="292" w:author="Hugo" w:date="2011-04-03T23:21:00Z">
        <w:r w:rsidRPr="00F54A13" w:rsidDel="00FE5B2A">
          <w:delText xml:space="preserve">, </w:delText>
        </w:r>
      </w:del>
      <w:ins w:id="293" w:author="Hugo" w:date="2011-04-03T23:21:00Z">
        <w:r w:rsidR="00FE5B2A">
          <w:t xml:space="preserve"> </w:t>
        </w:r>
        <w:r w:rsidR="00FE5B2A" w:rsidRPr="00FE5B2A">
          <w:rPr>
            <w:rPrChange w:id="294" w:author="Hugo" w:date="2011-04-03T23:21:00Z">
              <w:rPr>
                <w:rFonts w:ascii="Arial" w:eastAsia="Times New Roman" w:hAnsi="Arial" w:cs="Arial"/>
                <w:color w:val="FF0000"/>
              </w:rPr>
            </w:rPrChange>
          </w:rPr>
          <w:t>ou</w:t>
        </w:r>
      </w:ins>
      <w:ins w:id="295" w:author="Hugo" w:date="2011-04-04T21:30:00Z">
        <w:r w:rsidR="00CE2D2F">
          <w:t>,</w:t>
        </w:r>
      </w:ins>
      <w:ins w:id="296" w:author="Hugo" w:date="2011-04-03T23:21:00Z">
        <w:r w:rsidR="00FE5B2A" w:rsidRPr="00FE5B2A">
          <w:rPr>
            <w:rPrChange w:id="297" w:author="Hugo" w:date="2011-04-03T23:21:00Z">
              <w:rPr>
                <w:rFonts w:ascii="Arial" w:eastAsia="Times New Roman" w:hAnsi="Arial" w:cs="Arial"/>
                <w:color w:val="FF0000"/>
              </w:rPr>
            </w:rPrChange>
          </w:rPr>
          <w:t xml:space="preserve"> ainda</w:t>
        </w:r>
      </w:ins>
      <w:ins w:id="298" w:author="Hugo" w:date="2011-04-04T21:30:00Z">
        <w:r w:rsidR="00CE2D2F">
          <w:t>,</w:t>
        </w:r>
      </w:ins>
      <w:ins w:id="299" w:author="Hugo" w:date="2011-04-03T23:21:00Z">
        <w:r w:rsidR="00FE5B2A" w:rsidRPr="00FE5B2A">
          <w:rPr>
            <w:rPrChange w:id="300" w:author="Hugo" w:date="2011-04-03T23:21:00Z">
              <w:rPr>
                <w:rFonts w:ascii="Arial" w:eastAsia="Times New Roman" w:hAnsi="Arial" w:cs="Arial"/>
                <w:color w:val="FF0000"/>
              </w:rPr>
            </w:rPrChange>
          </w:rPr>
          <w:t xml:space="preserve"> o</w:t>
        </w:r>
        <w:r w:rsidR="00FE5B2A" w:rsidRPr="00F54A13">
          <w:t xml:space="preserve"> </w:t>
        </w:r>
      </w:ins>
      <w:r w:rsidRPr="00F54A13">
        <w:t>lucro projectado baseado nos valores esperados de vendas.</w:t>
      </w:r>
    </w:p>
    <w:p w14:paraId="3FF3EB11" w14:textId="77777777" w:rsidR="000A5E0B" w:rsidRPr="008A0C86" w:rsidRDefault="000A5E0B" w:rsidP="000A5E0B">
      <w:pPr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0A5E0B">
        <w:tab/>
      </w:r>
      <w:r w:rsidRPr="008A0C86">
        <w:rPr>
          <w:color w:val="000000" w:themeColor="text1"/>
        </w:rPr>
        <w:t xml:space="preserve">Existem três componentes que são a base principal de um </w:t>
      </w:r>
      <w:proofErr w:type="gramStart"/>
      <w:r w:rsidRPr="008A0C86">
        <w:rPr>
          <w:i/>
          <w:color w:val="000000" w:themeColor="text1"/>
        </w:rPr>
        <w:t>software</w:t>
      </w:r>
      <w:proofErr w:type="gramEnd"/>
      <w:r w:rsidRPr="008A0C86">
        <w:rPr>
          <w:color w:val="000000" w:themeColor="text1"/>
        </w:rPr>
        <w:t xml:space="preserve"> de apoio à decisão:</w:t>
      </w:r>
    </w:p>
    <w:p w14:paraId="0B8DC1F2" w14:textId="77777777" w:rsidR="000A5E0B" w:rsidRPr="008A0C86" w:rsidRDefault="000A5E0B" w:rsidP="000A5E0B">
      <w:pPr>
        <w:pStyle w:val="PargrafodaLista"/>
        <w:numPr>
          <w:ilvl w:val="0"/>
          <w:numId w:val="2"/>
        </w:numPr>
        <w:rPr>
          <w:color w:val="000000" w:themeColor="text1"/>
        </w:rPr>
      </w:pPr>
      <w:proofErr w:type="gramStart"/>
      <w:r w:rsidRPr="008A0C86">
        <w:rPr>
          <w:color w:val="000000" w:themeColor="text1"/>
        </w:rPr>
        <w:t>a</w:t>
      </w:r>
      <w:proofErr w:type="gramEnd"/>
      <w:r w:rsidRPr="008A0C86">
        <w:rPr>
          <w:color w:val="000000" w:themeColor="text1"/>
        </w:rPr>
        <w:t xml:space="preserve"> base de conhecimento,</w:t>
      </w:r>
    </w:p>
    <w:p w14:paraId="5856216D" w14:textId="77777777" w:rsidR="000A5E0B" w:rsidRPr="008A0C86" w:rsidRDefault="000A5E0B" w:rsidP="000A5E0B">
      <w:pPr>
        <w:pStyle w:val="PargrafodaLista"/>
        <w:numPr>
          <w:ilvl w:val="0"/>
          <w:numId w:val="2"/>
        </w:numPr>
        <w:rPr>
          <w:color w:val="000000" w:themeColor="text1"/>
        </w:rPr>
      </w:pPr>
      <w:proofErr w:type="gramStart"/>
      <w:r w:rsidRPr="008A0C86">
        <w:rPr>
          <w:color w:val="000000" w:themeColor="text1"/>
        </w:rPr>
        <w:t>o</w:t>
      </w:r>
      <w:proofErr w:type="gramEnd"/>
      <w:r w:rsidRPr="008A0C86">
        <w:rPr>
          <w:color w:val="000000" w:themeColor="text1"/>
        </w:rPr>
        <w:t xml:space="preserve"> modelo de decisão (o contexto da decisão e o seu critério),</w:t>
      </w:r>
    </w:p>
    <w:p w14:paraId="7B4D3B7E" w14:textId="77777777" w:rsidR="000A5E0B" w:rsidRPr="000A5E0B" w:rsidRDefault="000A5E0B" w:rsidP="000A5E0B">
      <w:pPr>
        <w:pStyle w:val="PargrafodaLista"/>
        <w:numPr>
          <w:ilvl w:val="0"/>
          <w:numId w:val="2"/>
        </w:numPr>
      </w:pPr>
      <w:proofErr w:type="gramStart"/>
      <w:r w:rsidRPr="008A0C86">
        <w:rPr>
          <w:color w:val="000000" w:themeColor="text1"/>
        </w:rPr>
        <w:t>a</w:t>
      </w:r>
      <w:proofErr w:type="gramEnd"/>
      <w:r w:rsidRPr="008A0C86">
        <w:rPr>
          <w:color w:val="000000" w:themeColor="text1"/>
        </w:rPr>
        <w:t xml:space="preserve"> interface de utilizador</w:t>
      </w:r>
      <w:r w:rsidRPr="000A5E0B">
        <w:t>.</w:t>
      </w:r>
    </w:p>
    <w:p w14:paraId="5CF05C5D" w14:textId="77777777" w:rsidR="00F54A13" w:rsidRPr="00FE5B2A" w:rsidRDefault="00F54A13">
      <w:pPr>
        <w:ind w:firstLine="708"/>
        <w:rPr>
          <w:rFonts w:ascii="Times New Roman" w:eastAsia="Times New Roman" w:hAnsi="Times New Roman" w:cs="Times New Roman"/>
          <w:color w:val="000000"/>
          <w:sz w:val="27"/>
          <w:szCs w:val="27"/>
          <w:rPrChange w:id="301" w:author="Hugo" w:date="2011-04-03T23:21:00Z">
            <w:rPr/>
          </w:rPrChange>
        </w:rPr>
      </w:pPr>
      <w:r w:rsidRPr="0099187D">
        <w:t xml:space="preserve">Teoricamente, estes </w:t>
      </w:r>
      <w:proofErr w:type="gramStart"/>
      <w:r w:rsidRPr="00F54A13">
        <w:rPr>
          <w:i/>
          <w:iCs/>
        </w:rPr>
        <w:t>softwares</w:t>
      </w:r>
      <w:proofErr w:type="gramEnd"/>
      <w:r w:rsidRPr="00F54A13">
        <w:rPr>
          <w:i/>
          <w:iCs/>
        </w:rPr>
        <w:t xml:space="preserve"> </w:t>
      </w:r>
      <w:r w:rsidRPr="00F54A13">
        <w:t>podem ser integrados em qualquer domínio do conhecimento humano. Como um exemplo simples e conhecido, pode ser referido o sistema de apoio à decisão médica, que ajuda os médicos no diagnóstico dos seus pacientes. O médico preenche a informação referente aos sintomas do seu paciente</w:t>
      </w:r>
      <w:del w:id="302" w:author="Hugo" w:date="2011-04-04T21:32:00Z">
        <w:r w:rsidRPr="00F54A13" w:rsidDel="00CE2D2F">
          <w:delText>,</w:delText>
        </w:r>
      </w:del>
      <w:proofErr w:type="gramStart"/>
      <w:ins w:id="303" w:author="Hugo" w:date="2011-04-04T21:32:00Z">
        <w:r w:rsidR="00CE2D2F">
          <w:t xml:space="preserve"> </w:t>
        </w:r>
      </w:ins>
      <w:r w:rsidRPr="00F54A13">
        <w:t xml:space="preserve"> e</w:t>
      </w:r>
      <w:proofErr w:type="gramEnd"/>
      <w:r w:rsidRPr="00F54A13">
        <w:t xml:space="preserve"> o </w:t>
      </w:r>
      <w:r w:rsidRPr="00F54A13">
        <w:rPr>
          <w:i/>
          <w:iCs/>
        </w:rPr>
        <w:t xml:space="preserve">software </w:t>
      </w:r>
      <w:r w:rsidRPr="00F54A13">
        <w:t xml:space="preserve">tentará fornecer o diagnóstico mais acertado. Outro exemplo ocorre nas </w:t>
      </w:r>
      <w:r w:rsidRPr="00FE5B2A">
        <w:t xml:space="preserve">instituições </w:t>
      </w:r>
      <w:ins w:id="304" w:author="Hugo" w:date="2011-04-03T23:21:00Z">
        <w:r w:rsidR="00FE5B2A" w:rsidRPr="00FE5B2A">
          <w:rPr>
            <w:rPrChange w:id="305" w:author="Hugo" w:date="2011-04-03T23:21:00Z">
              <w:rPr>
                <w:rFonts w:ascii="Arial" w:eastAsia="Times New Roman" w:hAnsi="Arial" w:cs="Arial"/>
                <w:color w:val="FF0000"/>
              </w:rPr>
            </w:rPrChange>
          </w:rPr>
          <w:t>bancárias</w:t>
        </w:r>
      </w:ins>
      <w:del w:id="306" w:author="Hugo" w:date="2011-04-03T23:21:00Z">
        <w:r w:rsidRPr="00FE5B2A" w:rsidDel="00FE5B2A">
          <w:delText>bancários</w:delText>
        </w:r>
      </w:del>
      <w:r w:rsidRPr="00FE5B2A">
        <w:t>,</w:t>
      </w:r>
      <w:r w:rsidRPr="00F54A13">
        <w:t xml:space="preserve"> em que um funcionário tenta verificar se um cliente está apto a receber um empréstimo bancário.</w:t>
      </w:r>
    </w:p>
    <w:p w14:paraId="0C1444EA" w14:textId="77777777" w:rsidR="00F54A13" w:rsidRPr="0099187D" w:rsidRDefault="00F54A13" w:rsidP="008A0C86">
      <w:pPr>
        <w:spacing w:after="0"/>
        <w:ind w:firstLine="708"/>
        <w:rPr>
          <w:rFonts w:ascii="Times New Roman" w:hAnsi="Times New Roman" w:cs="Times New Roman"/>
          <w:sz w:val="27"/>
          <w:szCs w:val="27"/>
        </w:rPr>
      </w:pPr>
    </w:p>
    <w:p w14:paraId="00A4726B" w14:textId="77777777" w:rsidR="001156D8" w:rsidRPr="00F54A13" w:rsidRDefault="001156D8">
      <w:pPr>
        <w:pStyle w:val="Cabealho3"/>
      </w:pPr>
      <w:bookmarkStart w:id="307" w:name="_Toc292488748"/>
      <w:r w:rsidRPr="00F54A13">
        <w:t xml:space="preserve">Conceito </w:t>
      </w:r>
      <w:ins w:id="308" w:author="Hugo" w:date="2011-04-04T21:34:00Z">
        <w:r w:rsidR="00CE2D2F">
          <w:t>1.1</w:t>
        </w:r>
      </w:ins>
      <w:del w:id="309" w:author="Hugo" w:date="2011-04-04T21:34:00Z">
        <w:r w:rsidRPr="00F54A13" w:rsidDel="00CE2D2F">
          <w:delText>2</w:delText>
        </w:r>
      </w:del>
      <w:r w:rsidRPr="00F54A13">
        <w:t xml:space="preserve"> </w:t>
      </w:r>
      <w:proofErr w:type="gramStart"/>
      <w:r w:rsidRPr="00F54A13">
        <w:t>|  Utilizadores</w:t>
      </w:r>
      <w:proofErr w:type="gramEnd"/>
      <w:r w:rsidRPr="00F54A13">
        <w:t xml:space="preserve"> deste </w:t>
      </w:r>
      <w:del w:id="310" w:author="Hugo" w:date="2011-04-04T21:34:00Z">
        <w:r w:rsidRPr="00F54A13" w:rsidDel="00CE2D2F">
          <w:delText xml:space="preserve">tipo de </w:delText>
        </w:r>
      </w:del>
      <w:r w:rsidRPr="00F54A13">
        <w:rPr>
          <w:i/>
        </w:rPr>
        <w:t>Software</w:t>
      </w:r>
      <w:bookmarkEnd w:id="307"/>
    </w:p>
    <w:p w14:paraId="3FC62932" w14:textId="77777777" w:rsidR="000A5F0D" w:rsidRDefault="000A5F0D" w:rsidP="008A0C86">
      <w:pPr>
        <w:spacing w:after="0"/>
        <w:ind w:firstLine="708"/>
      </w:pPr>
    </w:p>
    <w:p w14:paraId="30273118" w14:textId="77777777" w:rsidR="00AE7149" w:rsidRDefault="00AE7149" w:rsidP="008A0C86">
      <w:pPr>
        <w:ind w:firstLine="708"/>
      </w:pPr>
      <w:del w:id="311" w:author="Hugo" w:date="2011-04-04T21:35:00Z">
        <w:r w:rsidRPr="00AE7149" w:rsidDel="00CE2D2F">
          <w:delText xml:space="preserve">Este tipo de </w:delText>
        </w:r>
        <w:r w:rsidRPr="008A0C86" w:rsidDel="00CE2D2F">
          <w:rPr>
            <w:i/>
          </w:rPr>
          <w:delText>software</w:delText>
        </w:r>
      </w:del>
      <w:ins w:id="312" w:author="Hugo" w:date="2011-04-04T21:35:00Z">
        <w:r w:rsidR="00CE2D2F">
          <w:t xml:space="preserve">Produtos de </w:t>
        </w:r>
        <w:proofErr w:type="gramStart"/>
        <w:r w:rsidR="00CE2D2F" w:rsidRPr="00CE2D2F">
          <w:rPr>
            <w:i/>
            <w:rPrChange w:id="313" w:author="Hugo" w:date="2011-04-04T21:36:00Z">
              <w:rPr/>
            </w:rPrChange>
          </w:rPr>
          <w:t>software</w:t>
        </w:r>
        <w:proofErr w:type="gramEnd"/>
        <w:r w:rsidR="00CE2D2F">
          <w:t xml:space="preserve"> deste tipo</w:t>
        </w:r>
      </w:ins>
      <w:del w:id="314" w:author="Hugo" w:date="2011-04-04T21:35:00Z">
        <w:r w:rsidRPr="00AE7149" w:rsidDel="00CE2D2F">
          <w:delText xml:space="preserve"> é</w:delText>
        </w:r>
      </w:del>
      <w:ins w:id="315" w:author="Hugo" w:date="2011-04-04T21:35:00Z">
        <w:r w:rsidR="00CE2D2F">
          <w:t xml:space="preserve"> são</w:t>
        </w:r>
      </w:ins>
      <w:r w:rsidRPr="00AE7149">
        <w:t xml:space="preserve"> utilizado</w:t>
      </w:r>
      <w:ins w:id="316" w:author="Hugo" w:date="2011-04-04T21:35:00Z">
        <w:r w:rsidR="00CE2D2F">
          <w:t>s</w:t>
        </w:r>
      </w:ins>
      <w:r w:rsidRPr="00AE7149">
        <w:t xml:space="preserve"> </w:t>
      </w:r>
      <w:del w:id="317" w:author="Hugo" w:date="2011-04-04T21:35:00Z">
        <w:r w:rsidRPr="00AE7149" w:rsidDel="00CE2D2F">
          <w:delText>de forma intensiva</w:delText>
        </w:r>
      </w:del>
      <w:del w:id="318" w:author="Hugo" w:date="2011-04-04T21:36:00Z">
        <w:r w:rsidRPr="00AE7149" w:rsidDel="00CE2D2F">
          <w:delText xml:space="preserve"> no</w:delText>
        </w:r>
      </w:del>
      <w:ins w:id="319" w:author="Hugo" w:date="2011-04-04T21:36:00Z">
        <w:r w:rsidR="00CE2D2F">
          <w:t xml:space="preserve">intensivamente </w:t>
        </w:r>
        <w:r w:rsidR="00CE2D2F" w:rsidRPr="00AE7149">
          <w:t>no</w:t>
        </w:r>
      </w:ins>
      <w:r w:rsidRPr="00AE7149">
        <w:t xml:space="preserve"> mundo </w:t>
      </w:r>
      <w:del w:id="320" w:author="Hugo" w:date="2011-04-03T23:23:00Z">
        <w:r w:rsidRPr="00AE7149" w:rsidDel="00FE5B2A">
          <w:delText>organizacional</w:delText>
        </w:r>
      </w:del>
      <w:ins w:id="321" w:author="Hugo" w:date="2011-04-03T23:23:00Z">
        <w:r w:rsidR="00FE5B2A">
          <w:t>empresarial</w:t>
        </w:r>
      </w:ins>
      <w:r w:rsidRPr="00AE7149">
        <w:t xml:space="preserve">. Estes </w:t>
      </w:r>
      <w:del w:id="322" w:author="Hugo" w:date="2011-04-04T21:36:00Z">
        <w:r w:rsidRPr="008A0C86" w:rsidDel="00446A0A">
          <w:rPr>
            <w:i/>
          </w:rPr>
          <w:delText>softwares</w:delText>
        </w:r>
        <w:r w:rsidRPr="00AE7149" w:rsidDel="00446A0A">
          <w:delText xml:space="preserve"> </w:delText>
        </w:r>
      </w:del>
      <w:r w:rsidRPr="00AE7149">
        <w:t>permitem</w:t>
      </w:r>
      <w:ins w:id="323" w:author="Hugo" w:date="2011-04-04T21:36:00Z">
        <w:r w:rsidR="00446A0A">
          <w:t>-nos</w:t>
        </w:r>
      </w:ins>
      <w:r w:rsidRPr="00AE7149">
        <w:t xml:space="preserve"> uma mais rápida tomada de decis</w:t>
      </w:r>
      <w:ins w:id="324" w:author="Hugo" w:date="2011-04-03T23:23:00Z">
        <w:r w:rsidR="00FE5B2A">
          <w:t>ão</w:t>
        </w:r>
      </w:ins>
      <w:del w:id="325" w:author="Hugo" w:date="2011-04-03T23:23:00Z">
        <w:r w:rsidRPr="00AE7149" w:rsidDel="00FE5B2A">
          <w:delText>ões</w:delText>
        </w:r>
      </w:del>
      <w:r w:rsidRPr="00AE7149">
        <w:t>, identificação de tendências negativas e melhor alocação dos recursos da organização.</w:t>
      </w:r>
    </w:p>
    <w:p w14:paraId="6A93210F" w14:textId="77777777" w:rsidR="00AE7149" w:rsidRDefault="00AE7149" w:rsidP="008A0C86">
      <w:pPr>
        <w:ind w:firstLine="708"/>
        <w:rPr>
          <w:rFonts w:ascii="Times New Roman" w:hAnsi="Times New Roman" w:cs="Times New Roman"/>
          <w:sz w:val="27"/>
          <w:szCs w:val="27"/>
        </w:rPr>
      </w:pPr>
    </w:p>
    <w:p w14:paraId="29683742" w14:textId="77777777" w:rsidR="000A5F0D" w:rsidRPr="00AE7149" w:rsidRDefault="000A5F0D" w:rsidP="008A0C86">
      <w:pPr>
        <w:ind w:firstLine="708"/>
        <w:rPr>
          <w:rFonts w:ascii="Times New Roman" w:hAnsi="Times New Roman" w:cs="Times New Roman"/>
          <w:sz w:val="27"/>
          <w:szCs w:val="27"/>
        </w:rPr>
      </w:pPr>
    </w:p>
    <w:p w14:paraId="1E1CADA7" w14:textId="77777777" w:rsidR="001156D8" w:rsidRDefault="001156D8" w:rsidP="001156D8">
      <w:pPr>
        <w:pStyle w:val="Cabealho3"/>
      </w:pPr>
      <w:bookmarkStart w:id="326" w:name="_Toc292488749"/>
      <w:r w:rsidRPr="000A5E0B">
        <w:t xml:space="preserve">Conceito </w:t>
      </w:r>
      <w:del w:id="327" w:author="Hugo" w:date="2011-04-04T21:34:00Z">
        <w:r w:rsidDel="00CE2D2F">
          <w:delText xml:space="preserve">3 </w:delText>
        </w:r>
      </w:del>
      <w:ins w:id="328" w:author="Hugo" w:date="2011-04-04T21:34:00Z">
        <w:r w:rsidR="00CE2D2F">
          <w:t xml:space="preserve">1.2 </w:t>
        </w:r>
      </w:ins>
      <w:r>
        <w:t xml:space="preserve">| </w:t>
      </w:r>
      <w:r w:rsidR="001A3E53">
        <w:t xml:space="preserve">Importância </w:t>
      </w:r>
      <w:del w:id="329" w:author="Hugo" w:date="2011-04-04T21:34:00Z">
        <w:r w:rsidDel="00CE2D2F">
          <w:delText>deste tipo de</w:delText>
        </w:r>
      </w:del>
      <w:ins w:id="330" w:author="Hugo" w:date="2011-04-04T21:34:00Z">
        <w:r w:rsidR="00CE2D2F">
          <w:t>deste</w:t>
        </w:r>
      </w:ins>
      <w:r>
        <w:t xml:space="preserve"> </w:t>
      </w:r>
      <w:r w:rsidRPr="00C84AD1">
        <w:rPr>
          <w:i/>
        </w:rPr>
        <w:t>Software</w:t>
      </w:r>
      <w:bookmarkEnd w:id="326"/>
    </w:p>
    <w:p w14:paraId="4D3EAEDE" w14:textId="77777777" w:rsidR="000A5F0D" w:rsidDel="00446A0A" w:rsidRDefault="000A5F0D" w:rsidP="008A0C86">
      <w:pPr>
        <w:spacing w:after="0"/>
        <w:ind w:firstLine="708"/>
        <w:rPr>
          <w:del w:id="331" w:author="Hugo" w:date="2011-04-04T21:39:00Z"/>
        </w:rPr>
      </w:pPr>
    </w:p>
    <w:p w14:paraId="78C75442" w14:textId="77777777" w:rsidR="00D24E1E" w:rsidRDefault="00D24E1E" w:rsidP="008A0C86">
      <w:pPr>
        <w:ind w:firstLine="708"/>
      </w:pPr>
      <w:r w:rsidRPr="00D24E1E">
        <w:t xml:space="preserve">Cada vez mais, no mundo empresarial, é necessário tomar decisões rápidas e acertadas para poder obter vantagem sobre a concorrência, num meio em que a competição aumenta a cada dia. </w:t>
      </w:r>
    </w:p>
    <w:p w14:paraId="11F87179" w14:textId="77777777" w:rsidR="00D24E1E" w:rsidRPr="00D24E1E" w:rsidRDefault="00D24E1E" w:rsidP="008A0C86">
      <w:pPr>
        <w:ind w:firstLine="708"/>
        <w:rPr>
          <w:rFonts w:ascii="Times New Roman" w:hAnsi="Times New Roman" w:cs="Times New Roman"/>
          <w:sz w:val="27"/>
          <w:szCs w:val="27"/>
        </w:rPr>
      </w:pPr>
      <w:r w:rsidRPr="00D24E1E">
        <w:t xml:space="preserve">Também, por vezes, as variáveis que afectam uma decisão são inúmeras e complexas, pelo que um ser humano demoraria demasiado tempo a assimilá-las e a tomar uma decisão. No entanto, com este tipo de </w:t>
      </w:r>
      <w:proofErr w:type="gramStart"/>
      <w:r w:rsidRPr="00D24E1E">
        <w:t>software</w:t>
      </w:r>
      <w:proofErr w:type="gramEnd"/>
      <w:r w:rsidRPr="00D24E1E">
        <w:t>, a sugestão sobre a decisão a tomar é fornecida de forma praticamente imediata, não existindo o risco de esquecer algumas variáveis ou recear cálculos errados, e possuindo toda a precisão de um programa informático.</w:t>
      </w:r>
    </w:p>
    <w:p w14:paraId="0325EE6D" w14:textId="77777777" w:rsidR="00961ED9" w:rsidRDefault="000A5F0D" w:rsidP="00961ED9">
      <w:pPr>
        <w:pStyle w:val="Cabealho3"/>
      </w:pPr>
      <w:r>
        <w:t xml:space="preserve"> </w:t>
      </w:r>
    </w:p>
    <w:p w14:paraId="6138794D" w14:textId="77777777" w:rsidR="00961ED9" w:rsidRDefault="00961ED9" w:rsidP="00961ED9">
      <w:pPr>
        <w:pStyle w:val="Cabealho3"/>
      </w:pPr>
      <w:bookmarkStart w:id="332" w:name="_Toc292488750"/>
      <w:r w:rsidRPr="000A5E0B">
        <w:t xml:space="preserve">Conceito </w:t>
      </w:r>
      <w:del w:id="333" w:author="Hugo" w:date="2011-04-04T21:34:00Z">
        <w:r w:rsidDel="00CE2D2F">
          <w:delText xml:space="preserve">4 </w:delText>
        </w:r>
      </w:del>
      <w:ins w:id="334" w:author="Hugo" w:date="2011-04-04T21:34:00Z">
        <w:r w:rsidR="00CE2D2F">
          <w:t xml:space="preserve">2 </w:t>
        </w:r>
      </w:ins>
      <w:r>
        <w:t xml:space="preserve">| Para que serve um </w:t>
      </w:r>
      <w:r w:rsidRPr="001156D8">
        <w:rPr>
          <w:i/>
        </w:rPr>
        <w:t>Software</w:t>
      </w:r>
      <w:r>
        <w:t xml:space="preserve"> de apoio à selecção de </w:t>
      </w:r>
      <w:r w:rsidRPr="001156D8">
        <w:rPr>
          <w:i/>
        </w:rPr>
        <w:t>Software</w:t>
      </w:r>
      <w:r>
        <w:t xml:space="preserve"> de Apoio à Decisão</w:t>
      </w:r>
      <w:bookmarkEnd w:id="332"/>
    </w:p>
    <w:p w14:paraId="4E927789" w14:textId="77777777" w:rsidR="000A5F0D" w:rsidRPr="0099187D" w:rsidDel="00446A0A" w:rsidRDefault="000A5F0D" w:rsidP="008A0C86">
      <w:pPr>
        <w:spacing w:after="0"/>
        <w:rPr>
          <w:del w:id="335" w:author="Hugo" w:date="2011-04-04T21:39:00Z"/>
        </w:rPr>
      </w:pPr>
    </w:p>
    <w:p w14:paraId="64009736" w14:textId="77777777" w:rsidR="00961ED9" w:rsidRPr="00FE5B2A" w:rsidRDefault="00961ED9">
      <w:pPr>
        <w:ind w:firstLine="708"/>
        <w:rPr>
          <w:rFonts w:ascii="Times New Roman" w:eastAsia="Times New Roman" w:hAnsi="Times New Roman" w:cs="Times New Roman"/>
          <w:color w:val="000000"/>
          <w:sz w:val="27"/>
          <w:szCs w:val="27"/>
          <w:rPrChange w:id="336" w:author="Hugo" w:date="2011-04-03T23:24:00Z">
            <w:rPr>
              <w:rFonts w:ascii="Times New Roman" w:hAnsi="Times New Roman" w:cs="Times New Roman"/>
              <w:sz w:val="27"/>
              <w:szCs w:val="27"/>
            </w:rPr>
          </w:rPrChange>
        </w:rPr>
      </w:pPr>
      <w:r w:rsidRPr="00961ED9">
        <w:t>À medida que o mundo informático vai evoluindo dentro das empresas, torna-se conveniente o uso de um Software de Apoio à Decisão. Actualmente</w:t>
      </w:r>
      <w:proofErr w:type="gramStart"/>
      <w:r w:rsidRPr="00961ED9">
        <w:t>,</w:t>
      </w:r>
      <w:proofErr w:type="gramEnd"/>
      <w:r w:rsidRPr="00961ED9">
        <w:t xml:space="preserve"> estão disponíveis diversos sistemas deste tipo, mas é importante saber escolher qual o melhor sistema a adoptar, tendo em conta as </w:t>
      </w:r>
      <w:r w:rsidRPr="00FE5B2A">
        <w:t xml:space="preserve">necessidades </w:t>
      </w:r>
      <w:ins w:id="337" w:author="Hugo" w:date="2011-04-03T23:24:00Z">
        <w:r w:rsidR="00FE5B2A" w:rsidRPr="00FE5B2A">
          <w:rPr>
            <w:rPrChange w:id="338" w:author="Hugo" w:date="2011-04-03T23:24:00Z">
              <w:rPr>
                <w:rFonts w:ascii="Arial" w:eastAsia="Times New Roman" w:hAnsi="Arial" w:cs="Arial"/>
                <w:color w:val="FF0000"/>
              </w:rPr>
            </w:rPrChange>
          </w:rPr>
          <w:t>e as</w:t>
        </w:r>
        <w:r w:rsidR="00FE5B2A" w:rsidRPr="00FE5B2A">
          <w:rPr>
            <w:rFonts w:ascii="Arial" w:eastAsia="Times New Roman" w:hAnsi="Arial" w:cs="Arial"/>
            <w:color w:val="000000"/>
          </w:rPr>
          <w:t xml:space="preserve"> </w:t>
        </w:r>
      </w:ins>
      <w:r w:rsidRPr="00961ED9">
        <w:t xml:space="preserve">expectativas do utilizador.  Essa escolha pode ser feita por intermédio de um </w:t>
      </w:r>
      <w:proofErr w:type="gramStart"/>
      <w:r w:rsidRPr="008A7665">
        <w:rPr>
          <w:i/>
        </w:rPr>
        <w:t>software</w:t>
      </w:r>
      <w:proofErr w:type="gramEnd"/>
      <w:r w:rsidRPr="00961ED9">
        <w:t xml:space="preserve"> de apoio à escolha de Software de Apoio à Decisão.</w:t>
      </w:r>
    </w:p>
    <w:p w14:paraId="05B5E7A9" w14:textId="77777777" w:rsidR="00961ED9" w:rsidRDefault="00961ED9" w:rsidP="008A7665"/>
    <w:p w14:paraId="2E84E73B" w14:textId="77777777" w:rsidR="00961ED9" w:rsidRPr="00961ED9" w:rsidRDefault="00961ED9" w:rsidP="00961ED9">
      <w:pPr>
        <w:pStyle w:val="Cabealho3"/>
      </w:pPr>
      <w:bookmarkStart w:id="339" w:name="_Toc292488751"/>
      <w:r w:rsidRPr="000A5E0B">
        <w:t xml:space="preserve">Conceito </w:t>
      </w:r>
      <w:del w:id="340" w:author="Hugo" w:date="2011-04-04T21:34:00Z">
        <w:r w:rsidDel="00CE2D2F">
          <w:delText xml:space="preserve">5 </w:delText>
        </w:r>
      </w:del>
      <w:ins w:id="341" w:author="Hugo" w:date="2011-04-04T21:34:00Z">
        <w:r w:rsidR="00CE2D2F">
          <w:t xml:space="preserve">2.1 </w:t>
        </w:r>
      </w:ins>
      <w:r>
        <w:t xml:space="preserve">| Utilizadores deste tipo de </w:t>
      </w:r>
      <w:r w:rsidRPr="001156D8">
        <w:rPr>
          <w:i/>
        </w:rPr>
        <w:t>Software</w:t>
      </w:r>
      <w:bookmarkEnd w:id="339"/>
    </w:p>
    <w:p w14:paraId="3BA79C0C" w14:textId="77777777" w:rsidR="000A5F0D" w:rsidDel="00446A0A" w:rsidRDefault="000A5F0D" w:rsidP="008A0C86">
      <w:pPr>
        <w:spacing w:after="0"/>
        <w:ind w:firstLine="708"/>
        <w:rPr>
          <w:del w:id="342" w:author="Hugo" w:date="2011-04-04T21:39:00Z"/>
        </w:rPr>
      </w:pPr>
    </w:p>
    <w:p w14:paraId="281A5B7E" w14:textId="77777777" w:rsidR="00961ED9" w:rsidRDefault="00961ED9" w:rsidP="008A7665">
      <w:pPr>
        <w:ind w:firstLine="708"/>
      </w:pPr>
      <w:r w:rsidRPr="00961ED9">
        <w:t xml:space="preserve">O </w:t>
      </w:r>
      <w:proofErr w:type="gramStart"/>
      <w:r w:rsidRPr="008A7665">
        <w:rPr>
          <w:i/>
        </w:rPr>
        <w:t>software</w:t>
      </w:r>
      <w:proofErr w:type="gramEnd"/>
      <w:r w:rsidRPr="00961ED9">
        <w:t xml:space="preserve"> que vamos desenvolver pode ser utilizado no meio empresarial, essencialmente para efeitos estratégicos, isto é, que</w:t>
      </w:r>
      <w:ins w:id="343" w:author="Hugo" w:date="2011-04-03T23:24:00Z">
        <w:r w:rsidR="00FE5B2A">
          <w:t xml:space="preserve"> </w:t>
        </w:r>
      </w:ins>
      <w:del w:id="344" w:author="Hugo" w:date="2011-04-03T23:24:00Z">
        <w:r w:rsidRPr="00961ED9" w:rsidDel="00FE5B2A">
          <w:delText xml:space="preserve"> a </w:delText>
        </w:r>
      </w:del>
      <w:r w:rsidRPr="00961ED9">
        <w:t>após a sua utilização seja eleito um software que se torne uma fonte de lucro para a empresa.</w:t>
      </w:r>
    </w:p>
    <w:p w14:paraId="1634B02A" w14:textId="77777777" w:rsidR="00961ED9" w:rsidRDefault="00961ED9">
      <w:pPr>
        <w:ind w:firstLine="708"/>
      </w:pPr>
      <w:r w:rsidRPr="00961ED9">
        <w:t xml:space="preserve">Esta “ferramenta” pode também </w:t>
      </w:r>
      <w:del w:id="345" w:author="Hugo" w:date="2011-04-04T21:36:00Z">
        <w:r w:rsidRPr="00961ED9" w:rsidDel="00446A0A">
          <w:delText>ser utilizada</w:delText>
        </w:r>
      </w:del>
      <w:ins w:id="346" w:author="Hugo" w:date="2011-04-04T21:36:00Z">
        <w:r w:rsidR="00446A0A">
          <w:t>ser usada</w:t>
        </w:r>
      </w:ins>
      <w:r w:rsidRPr="00961ED9">
        <w:t xml:space="preserve"> por um utilizador isolado que pretenda, por quaisquer motivos, investir num </w:t>
      </w:r>
      <w:proofErr w:type="gramStart"/>
      <w:r w:rsidRPr="008A7665">
        <w:rPr>
          <w:i/>
        </w:rPr>
        <w:t>software</w:t>
      </w:r>
      <w:proofErr w:type="gramEnd"/>
      <w:r w:rsidRPr="00961ED9">
        <w:t xml:space="preserve"> deste</w:t>
      </w:r>
      <w:del w:id="347" w:author="Hugo" w:date="2011-04-04T21:37:00Z">
        <w:r w:rsidRPr="00961ED9" w:rsidDel="00446A0A">
          <w:delText xml:space="preserve"> tipo</w:delText>
        </w:r>
      </w:del>
      <w:ins w:id="348" w:author="Hugo" w:date="2011-04-04T21:37:00Z">
        <w:r w:rsidR="00446A0A">
          <w:t>s</w:t>
        </w:r>
      </w:ins>
      <w:r w:rsidRPr="00961ED9">
        <w:t>.</w:t>
      </w:r>
    </w:p>
    <w:p w14:paraId="7E57085B" w14:textId="77777777" w:rsidR="004712D0" w:rsidRPr="00961ED9" w:rsidRDefault="000A5F0D" w:rsidP="008A0C86">
      <w:pPr>
        <w:spacing w:after="0" w:line="240" w:lineRule="auto"/>
        <w:ind w:firstLine="708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 </w:t>
      </w:r>
    </w:p>
    <w:p w14:paraId="6BE887BD" w14:textId="77777777" w:rsidR="00961ED9" w:rsidRDefault="00961ED9" w:rsidP="00961ED9">
      <w:pPr>
        <w:pStyle w:val="Cabealho3"/>
      </w:pPr>
      <w:bookmarkStart w:id="349" w:name="_Toc292488752"/>
      <w:r w:rsidRPr="000A5E0B">
        <w:t xml:space="preserve">Conceito </w:t>
      </w:r>
      <w:del w:id="350" w:author="Hugo" w:date="2011-04-04T21:34:00Z">
        <w:r w:rsidDel="00CE2D2F">
          <w:delText xml:space="preserve">6 </w:delText>
        </w:r>
      </w:del>
      <w:ins w:id="351" w:author="Hugo" w:date="2011-04-04T21:34:00Z">
        <w:r w:rsidR="00CE2D2F">
          <w:t xml:space="preserve">2.2 </w:t>
        </w:r>
      </w:ins>
      <w:r>
        <w:t xml:space="preserve">| Importância deste tipo de </w:t>
      </w:r>
      <w:r w:rsidRPr="00C84AD1">
        <w:rPr>
          <w:i/>
        </w:rPr>
        <w:t>Software</w:t>
      </w:r>
      <w:bookmarkEnd w:id="349"/>
    </w:p>
    <w:p w14:paraId="52AC4117" w14:textId="77777777" w:rsidR="00C15DDE" w:rsidDel="00446A0A" w:rsidRDefault="00C15DDE" w:rsidP="00C15DDE">
      <w:pPr>
        <w:ind w:firstLine="708"/>
        <w:jc w:val="left"/>
        <w:rPr>
          <w:del w:id="352" w:author="Hugo" w:date="2011-04-04T21:39:00Z"/>
        </w:rPr>
      </w:pPr>
    </w:p>
    <w:p w14:paraId="3549EAB2" w14:textId="77777777" w:rsidR="00446A0A" w:rsidRDefault="00B77768">
      <w:pPr>
        <w:ind w:firstLine="708"/>
        <w:rPr>
          <w:ins w:id="353" w:author="Hugo" w:date="2011-04-04T21:38:00Z"/>
        </w:rPr>
        <w:pPrChange w:id="354" w:author="Hugo" w:date="2011-04-04T21:37:00Z">
          <w:pPr>
            <w:ind w:firstLine="708"/>
            <w:jc w:val="left"/>
          </w:pPr>
        </w:pPrChange>
      </w:pPr>
      <w:r w:rsidRPr="00B77768">
        <w:t>Decidir é uma actividade do nosso quotidiano</w:t>
      </w:r>
      <w:del w:id="355" w:author="Hugo" w:date="2011-04-04T21:38:00Z">
        <w:r w:rsidRPr="00B77768" w:rsidDel="00446A0A">
          <w:delText>. Esta</w:delText>
        </w:r>
      </w:del>
      <w:ins w:id="356" w:author="Hugo" w:date="2011-04-04T21:38:00Z">
        <w:r w:rsidR="00446A0A">
          <w:t>,</w:t>
        </w:r>
      </w:ins>
      <w:r w:rsidRPr="00B77768">
        <w:t xml:space="preserve"> é feita diariamente no mundo empresarial</w:t>
      </w:r>
      <w:ins w:id="357" w:author="Hugo" w:date="2011-04-04T21:38:00Z">
        <w:r w:rsidR="00446A0A">
          <w:t xml:space="preserve"> e</w:t>
        </w:r>
      </w:ins>
      <w:del w:id="358" w:author="Hugo" w:date="2011-04-04T21:38:00Z">
        <w:r w:rsidRPr="00B77768" w:rsidDel="00446A0A">
          <w:delText>. E</w:delText>
        </w:r>
      </w:del>
      <w:r w:rsidRPr="00B77768">
        <w:t xml:space="preserve"> saber escolher pode ser um processo mais ou menos complexo. </w:t>
      </w:r>
    </w:p>
    <w:p w14:paraId="6FBD723F" w14:textId="77777777" w:rsidR="00446A0A" w:rsidRDefault="00B77768">
      <w:pPr>
        <w:ind w:firstLine="708"/>
        <w:rPr>
          <w:ins w:id="359" w:author="Hugo" w:date="2011-04-04T21:39:00Z"/>
        </w:rPr>
        <w:pPrChange w:id="360" w:author="Hugo" w:date="2011-04-04T21:37:00Z">
          <w:pPr>
            <w:ind w:firstLine="708"/>
            <w:jc w:val="left"/>
          </w:pPr>
        </w:pPrChange>
      </w:pPr>
      <w:r w:rsidRPr="00B77768">
        <w:t xml:space="preserve">Actualmente existem disponíveis no mercado diversos </w:t>
      </w:r>
      <w:r w:rsidRPr="00B77768">
        <w:rPr>
          <w:i/>
          <w:iCs/>
        </w:rPr>
        <w:t>Softwares</w:t>
      </w:r>
      <w:r w:rsidRPr="00B77768">
        <w:t xml:space="preserve"> de Apoio à Decisão</w:t>
      </w:r>
      <w:ins w:id="361" w:author="Hugo" w:date="2011-04-04T21:40:00Z">
        <w:r w:rsidR="00446A0A">
          <w:t>, m</w:t>
        </w:r>
      </w:ins>
      <w:del w:id="362" w:author="Hugo" w:date="2011-04-04T21:40:00Z">
        <w:r w:rsidRPr="00B77768" w:rsidDel="00446A0A">
          <w:delText>. M</w:delText>
        </w:r>
      </w:del>
      <w:r w:rsidRPr="00B77768">
        <w:t xml:space="preserve">as como escolher o mais adequado? </w:t>
      </w:r>
    </w:p>
    <w:p w14:paraId="51D4D4F2" w14:textId="77777777" w:rsidR="00F54A13" w:rsidRDefault="00B77768">
      <w:pPr>
        <w:ind w:firstLine="708"/>
        <w:rPr>
          <w:rFonts w:asciiTheme="majorHAnsi" w:eastAsiaTheme="majorEastAsia" w:hAnsiTheme="majorHAnsi" w:cstheme="majorBidi"/>
          <w:b/>
          <w:bCs/>
          <w:smallCaps/>
          <w:color w:val="632423" w:themeColor="accent2" w:themeShade="80"/>
          <w:sz w:val="26"/>
          <w:szCs w:val="26"/>
        </w:rPr>
        <w:pPrChange w:id="363" w:author="Hugo" w:date="2011-04-04T21:37:00Z">
          <w:pPr>
            <w:ind w:firstLine="708"/>
            <w:jc w:val="left"/>
          </w:pPr>
        </w:pPrChange>
      </w:pPr>
      <w:r w:rsidRPr="00B77768">
        <w:t xml:space="preserve">Esta escolha passa pela utilização de uma ferramenta que auxilie os interessados, ou futuros compradores, </w:t>
      </w:r>
      <w:proofErr w:type="gramStart"/>
      <w:r w:rsidRPr="00B77768">
        <w:t>deste</w:t>
      </w:r>
      <w:ins w:id="364" w:author="Hugo" w:date="2011-04-04T21:40:00Z">
        <w:r w:rsidR="00446A0A">
          <w:t xml:space="preserve">s </w:t>
        </w:r>
      </w:ins>
      <w:del w:id="365" w:author="Hugo" w:date="2011-04-04T21:40:00Z">
        <w:r w:rsidRPr="00B77768" w:rsidDel="00446A0A">
          <w:delText xml:space="preserve"> tipo de </w:delText>
        </w:r>
      </w:del>
      <w:r w:rsidRPr="00B77768">
        <w:rPr>
          <w:i/>
          <w:iCs/>
        </w:rPr>
        <w:t>software</w:t>
      </w:r>
      <w:proofErr w:type="gramEnd"/>
      <w:r w:rsidRPr="00B77768">
        <w:t xml:space="preserve"> na escolha mais apropriada. Desta forma, é possível fazer o investimento no </w:t>
      </w:r>
      <w:ins w:id="366" w:author="Hugo" w:date="2011-04-04T21:40:00Z">
        <w:r w:rsidR="00446A0A">
          <w:t xml:space="preserve">produto de </w:t>
        </w:r>
      </w:ins>
      <w:proofErr w:type="gramStart"/>
      <w:r w:rsidRPr="00B77768">
        <w:rPr>
          <w:i/>
          <w:iCs/>
        </w:rPr>
        <w:t>software</w:t>
      </w:r>
      <w:proofErr w:type="gramEnd"/>
      <w:r w:rsidRPr="00B77768">
        <w:t xml:space="preserve"> certo para atender às necessidades que o próprio utilizador expõe, evitando assim prejuízos e desperdícios originados por decisões erradas.</w:t>
      </w:r>
      <w:r w:rsidR="00F54A13">
        <w:rPr>
          <w:rFonts w:asciiTheme="majorHAnsi" w:eastAsiaTheme="majorEastAsia" w:hAnsiTheme="majorHAnsi" w:cstheme="majorBidi"/>
          <w:b/>
          <w:bCs/>
          <w:smallCaps/>
          <w:color w:val="632423" w:themeColor="accent2" w:themeShade="80"/>
          <w:sz w:val="26"/>
          <w:szCs w:val="26"/>
        </w:rPr>
        <w:br w:type="page"/>
      </w:r>
    </w:p>
    <w:p w14:paraId="6CFA1DB4" w14:textId="77777777" w:rsidR="00961ED9" w:rsidRDefault="00961ED9">
      <w:pPr>
        <w:pStyle w:val="Cabealho2"/>
      </w:pPr>
      <w:bookmarkStart w:id="367" w:name="_Toc292488753"/>
      <w:r>
        <w:lastRenderedPageBreak/>
        <w:t>2.2. Contextualização do problema</w:t>
      </w:r>
      <w:bookmarkEnd w:id="367"/>
    </w:p>
    <w:p w14:paraId="525281C5" w14:textId="77777777" w:rsidR="004712D0" w:rsidRDefault="004712D0" w:rsidP="008A7665"/>
    <w:p w14:paraId="42493450" w14:textId="77777777" w:rsidR="004712D0" w:rsidRDefault="004712D0" w:rsidP="008A7665">
      <w:pPr>
        <w:pStyle w:val="Cabealho3"/>
      </w:pPr>
      <w:bookmarkStart w:id="368" w:name="_Toc292488754"/>
      <w:r>
        <w:t>2.2.1 Em que se baseia o problema em questão?</w:t>
      </w:r>
      <w:bookmarkEnd w:id="368"/>
    </w:p>
    <w:p w14:paraId="0D68C16C" w14:textId="77777777" w:rsidR="00B77768" w:rsidRPr="00B77768" w:rsidRDefault="00B77768" w:rsidP="00B77768">
      <w:pPr>
        <w:ind w:firstLine="708"/>
        <w:rPr>
          <w:rFonts w:ascii="Times New Roman" w:hAnsi="Times New Roman" w:cs="Times New Roman"/>
          <w:color w:val="000000"/>
          <w:sz w:val="27"/>
          <w:szCs w:val="27"/>
        </w:rPr>
      </w:pPr>
      <w:r w:rsidRPr="00B77768">
        <w:t xml:space="preserve">O número de </w:t>
      </w:r>
      <w:r w:rsidRPr="008C49FC">
        <w:rPr>
          <w:i/>
          <w:rPrChange w:id="369" w:author="Hugo" w:date="2011-04-04T21:41:00Z">
            <w:rPr/>
          </w:rPrChange>
        </w:rPr>
        <w:t>Software</w:t>
      </w:r>
      <w:ins w:id="370" w:author="Hugo" w:date="2011-04-04T21:41:00Z">
        <w:r w:rsidR="008C49FC">
          <w:t>s</w:t>
        </w:r>
      </w:ins>
      <w:r w:rsidRPr="00B77768">
        <w:t xml:space="preserve"> de Apoio à Decisão tem vindo a aumentar. Alguns possuem aspectos que podem ser úteis num determinado contexto, mas noutros talvez não seja a melhor opção para um dado efeito. Por isso, é útil ter uma ferramenta que receba as características que são relevantes para o utilizador e, pesquisando numa base de dados, indique qual a melhor alternativa para auxiliar na decisão.</w:t>
      </w:r>
    </w:p>
    <w:p w14:paraId="06D11658" w14:textId="77777777" w:rsidR="00B77768" w:rsidRPr="00B77768" w:rsidRDefault="00B77768" w:rsidP="00B77768">
      <w:pPr>
        <w:ind w:firstLine="708"/>
        <w:rPr>
          <w:rFonts w:ascii="Times New Roman" w:hAnsi="Times New Roman" w:cs="Times New Roman"/>
          <w:color w:val="000000"/>
          <w:sz w:val="27"/>
          <w:szCs w:val="27"/>
        </w:rPr>
      </w:pPr>
      <w:r w:rsidRPr="00B77768">
        <w:t xml:space="preserve">Em suma, o problema em questão é criar uma ferramenta que classifique os </w:t>
      </w:r>
      <w:proofErr w:type="gramStart"/>
      <w:r w:rsidRPr="00B77768">
        <w:rPr>
          <w:i/>
          <w:iCs/>
        </w:rPr>
        <w:t>softwares</w:t>
      </w:r>
      <w:proofErr w:type="gramEnd"/>
      <w:r w:rsidRPr="00B77768">
        <w:t xml:space="preserve"> conforme os atributos pretendidos.</w:t>
      </w:r>
    </w:p>
    <w:p w14:paraId="1E52D3BC" w14:textId="77777777" w:rsidR="004712D0" w:rsidRDefault="004712D0" w:rsidP="004712D0">
      <w:pPr>
        <w:pStyle w:val="Cabealho3"/>
      </w:pPr>
    </w:p>
    <w:p w14:paraId="6A919BC0" w14:textId="77777777" w:rsidR="004712D0" w:rsidRDefault="004712D0" w:rsidP="008A7665">
      <w:pPr>
        <w:pStyle w:val="Cabealho3"/>
      </w:pPr>
      <w:bookmarkStart w:id="371" w:name="_Toc292488755"/>
      <w:r>
        <w:t>2.2.2 Porquê a realização deste problema?</w:t>
      </w:r>
      <w:bookmarkEnd w:id="371"/>
    </w:p>
    <w:p w14:paraId="6F110763" w14:textId="77777777" w:rsidR="00B77768" w:rsidRPr="00B77768" w:rsidRDefault="00B77768" w:rsidP="00B77768">
      <w:pPr>
        <w:ind w:firstLine="708"/>
        <w:rPr>
          <w:rFonts w:ascii="Times New Roman" w:hAnsi="Times New Roman" w:cs="Times New Roman"/>
          <w:color w:val="000000"/>
          <w:sz w:val="27"/>
          <w:szCs w:val="27"/>
        </w:rPr>
      </w:pPr>
      <w:r w:rsidRPr="00B77768">
        <w:t>Hoje em dia, tomar decisões no mundo empresarial e não só requer muita responsabilidade, em que todas as escolhas têm de ser bem pensadas. Deste modo, torna-se cada vez mais necessário ter em conta todas as alternativas existentes no mercado, de forma a escolher a melhor de todas as disponíveis.</w:t>
      </w:r>
    </w:p>
    <w:p w14:paraId="7B555DB8" w14:textId="77777777" w:rsidR="00D04FA0" w:rsidRDefault="00D04FA0">
      <w:pPr>
        <w:jc w:val="left"/>
      </w:pPr>
      <w:r>
        <w:br w:type="page"/>
      </w:r>
    </w:p>
    <w:p w14:paraId="14F94652" w14:textId="77777777" w:rsidR="004712D0" w:rsidRPr="008A7665" w:rsidRDefault="00D04FA0" w:rsidP="008A7665">
      <w:pPr>
        <w:pStyle w:val="Cabealho1"/>
      </w:pPr>
      <w:bookmarkStart w:id="372" w:name="_Toc292488756"/>
      <w:r>
        <w:lastRenderedPageBreak/>
        <w:t xml:space="preserve">Capítulo 3 | </w:t>
      </w:r>
      <w:r w:rsidRPr="008A7665">
        <w:rPr>
          <w:caps/>
        </w:rPr>
        <w:t>Objectivos do projecto</w:t>
      </w:r>
      <w:bookmarkEnd w:id="372"/>
    </w:p>
    <w:p w14:paraId="3A0B6F9D" w14:textId="77777777" w:rsidR="00961ED9" w:rsidRDefault="00961ED9" w:rsidP="008A7665"/>
    <w:p w14:paraId="63C599DF" w14:textId="77777777" w:rsidR="0077317D" w:rsidRPr="0077317D" w:rsidRDefault="0077317D" w:rsidP="0077317D">
      <w:pPr>
        <w:ind w:firstLine="708"/>
        <w:rPr>
          <w:rFonts w:ascii="Times New Roman" w:hAnsi="Times New Roman" w:cs="Times New Roman"/>
          <w:color w:val="000000"/>
          <w:sz w:val="27"/>
          <w:szCs w:val="27"/>
        </w:rPr>
      </w:pPr>
      <w:r w:rsidRPr="0077317D">
        <w:t xml:space="preserve">Este capítulo visa descrever os objectivos do projecto e apresentar um conjunto de metas inerentes ao grupo e aos conhecimentos que este pretende adquirir em relação à concretização do </w:t>
      </w:r>
      <w:proofErr w:type="gramStart"/>
      <w:r w:rsidRPr="0077317D">
        <w:rPr>
          <w:i/>
          <w:iCs/>
        </w:rPr>
        <w:t>software</w:t>
      </w:r>
      <w:proofErr w:type="gramEnd"/>
      <w:r w:rsidRPr="0077317D">
        <w:t>:</w:t>
      </w:r>
    </w:p>
    <w:p w14:paraId="2EACF6ED" w14:textId="77777777" w:rsidR="00EA1649" w:rsidRDefault="00EA1649" w:rsidP="008A7665">
      <w:pPr>
        <w:pStyle w:val="PargrafodaLista"/>
        <w:numPr>
          <w:ilvl w:val="0"/>
          <w:numId w:val="3"/>
        </w:numPr>
      </w:pPr>
      <w:r>
        <w:t xml:space="preserve">Desenvolver um sistema de </w:t>
      </w:r>
      <w:proofErr w:type="gramStart"/>
      <w:r w:rsidRPr="008A7665">
        <w:rPr>
          <w:i/>
        </w:rPr>
        <w:t>software</w:t>
      </w:r>
      <w:proofErr w:type="gramEnd"/>
      <w:r>
        <w:t xml:space="preserve"> passando por todas as fases da engenharia de </w:t>
      </w:r>
      <w:r w:rsidRPr="008A7665">
        <w:rPr>
          <w:i/>
        </w:rPr>
        <w:t>software</w:t>
      </w:r>
      <w:r>
        <w:t>;</w:t>
      </w:r>
    </w:p>
    <w:p w14:paraId="3C899FB0" w14:textId="77777777" w:rsidR="00FB089A" w:rsidRDefault="00EA1649" w:rsidP="00FB089A">
      <w:pPr>
        <w:pStyle w:val="PargrafodaLista"/>
        <w:numPr>
          <w:ilvl w:val="0"/>
          <w:numId w:val="3"/>
        </w:numPr>
      </w:pPr>
      <w:r>
        <w:t>Aprender a utilizar novas ferramentas</w:t>
      </w:r>
      <w:r w:rsidR="009362EC">
        <w:t xml:space="preserve"> que podem economizar tempo na realização do projecto;</w:t>
      </w:r>
    </w:p>
    <w:p w14:paraId="06C0089E" w14:textId="77777777" w:rsidR="00FB089A" w:rsidRDefault="00FB089A" w:rsidP="00FB089A">
      <w:pPr>
        <w:pStyle w:val="PargrafodaLista"/>
        <w:numPr>
          <w:ilvl w:val="0"/>
          <w:numId w:val="3"/>
        </w:numPr>
      </w:pPr>
      <w:r w:rsidRPr="00FB089A">
        <w:t>Alargar a experiência de utilização d</w:t>
      </w:r>
      <w:del w:id="373" w:author="Hugo" w:date="2011-04-03T23:25:00Z">
        <w:r w:rsidRPr="00FB089A" w:rsidDel="000C19E9">
          <w:delText>e</w:delText>
        </w:r>
      </w:del>
      <w:ins w:id="374" w:author="Hugo" w:date="2011-04-03T23:25:00Z">
        <w:r w:rsidR="000C19E9">
          <w:t>o</w:t>
        </w:r>
      </w:ins>
      <w:r w:rsidRPr="00FB089A">
        <w:t xml:space="preserve"> ambiente </w:t>
      </w:r>
      <w:r w:rsidRPr="008C49FC">
        <w:rPr>
          <w:i/>
          <w:rPrChange w:id="375" w:author="Hugo" w:date="2011-04-04T21:42:00Z">
            <w:rPr/>
          </w:rPrChange>
        </w:rPr>
        <w:t>Windows</w:t>
      </w:r>
      <w:del w:id="376" w:author="Hugo" w:date="2011-04-03T23:25:00Z">
        <w:r w:rsidRPr="008C49FC" w:rsidDel="000C19E9">
          <w:rPr>
            <w:i/>
            <w:rPrChange w:id="377" w:author="Hugo" w:date="2011-04-04T21:42:00Z">
              <w:rPr/>
            </w:rPrChange>
          </w:rPr>
          <w:delText>,</w:delText>
        </w:r>
      </w:del>
      <w:r w:rsidRPr="00FB089A">
        <w:t xml:space="preserve"> e no uso de ferramentas da </w:t>
      </w:r>
      <w:r w:rsidRPr="008C49FC">
        <w:rPr>
          <w:i/>
          <w:rPrChange w:id="378" w:author="Hugo" w:date="2011-04-04T21:42:00Z">
            <w:rPr/>
          </w:rPrChange>
        </w:rPr>
        <w:t>Microsoft</w:t>
      </w:r>
      <w:r w:rsidRPr="00FB089A">
        <w:t>;</w:t>
      </w:r>
    </w:p>
    <w:p w14:paraId="10175B89" w14:textId="77777777" w:rsidR="00034C5C" w:rsidRDefault="00034C5C">
      <w:pPr>
        <w:pStyle w:val="PargrafodaLista"/>
        <w:numPr>
          <w:ilvl w:val="0"/>
          <w:numId w:val="3"/>
        </w:numPr>
      </w:pPr>
      <w:r>
        <w:t>Desenvolver o sentido de responsabilidade em relação a prazos e acordos estabelecidos;</w:t>
      </w:r>
    </w:p>
    <w:p w14:paraId="6B1F4AD8" w14:textId="77777777" w:rsidR="00EA1649" w:rsidRDefault="00EA1649">
      <w:pPr>
        <w:pStyle w:val="PargrafodaLista"/>
        <w:numPr>
          <w:ilvl w:val="0"/>
          <w:numId w:val="3"/>
        </w:numPr>
      </w:pPr>
      <w:r>
        <w:t>Desenvolver competências na gestão de projectos;</w:t>
      </w:r>
    </w:p>
    <w:p w14:paraId="2A872387" w14:textId="77777777" w:rsidR="00EA1649" w:rsidRDefault="00EA1649" w:rsidP="00EA1649">
      <w:pPr>
        <w:pStyle w:val="PargrafodaLista"/>
        <w:numPr>
          <w:ilvl w:val="0"/>
          <w:numId w:val="3"/>
        </w:numPr>
      </w:pPr>
      <w:r>
        <w:t>Desenvolver a dinâmica de grupo</w:t>
      </w:r>
      <w:ins w:id="379" w:author="Hugo" w:date="2011-04-03T23:27:00Z">
        <w:r w:rsidR="00B21C5F">
          <w:t>.</w:t>
        </w:r>
      </w:ins>
      <w:del w:id="380" w:author="Hugo" w:date="2011-04-03T23:27:00Z">
        <w:r w:rsidDel="00B21C5F">
          <w:delText>;</w:delText>
        </w:r>
      </w:del>
    </w:p>
    <w:p w14:paraId="1D6AAA9E" w14:textId="77777777" w:rsidR="00EA1649" w:rsidRPr="008A7665" w:rsidDel="00B21C5F" w:rsidRDefault="009362EC">
      <w:pPr>
        <w:pStyle w:val="PargrafodaLista"/>
        <w:numPr>
          <w:ilvl w:val="0"/>
          <w:numId w:val="3"/>
        </w:numPr>
        <w:rPr>
          <w:del w:id="381" w:author="Hugo" w:date="2011-04-03T23:27:00Z"/>
          <w:b/>
        </w:rPr>
      </w:pPr>
      <w:del w:id="382" w:author="Hugo" w:date="2011-04-03T23:27:00Z">
        <w:r w:rsidRPr="008A7665" w:rsidDel="00B21C5F">
          <w:rPr>
            <w:b/>
          </w:rPr>
          <w:delText>ACABAR…</w:delText>
        </w:r>
      </w:del>
    </w:p>
    <w:p w14:paraId="20202832" w14:textId="77777777" w:rsidR="00942479" w:rsidRDefault="005C080C" w:rsidP="008A7665">
      <w:pPr>
        <w:ind w:left="708"/>
      </w:pPr>
      <w:r>
        <w:t>Relativamente ao conteúdo do projecto os objectivos do grupo são:</w:t>
      </w:r>
    </w:p>
    <w:p w14:paraId="0CB2D3DE" w14:textId="77777777" w:rsidR="005C080C" w:rsidDel="00A3745E" w:rsidRDefault="005C080C">
      <w:pPr>
        <w:pStyle w:val="PargrafodaLista"/>
        <w:numPr>
          <w:ilvl w:val="0"/>
          <w:numId w:val="3"/>
        </w:numPr>
        <w:rPr>
          <w:del w:id="383" w:author="Hugo" w:date="2011-04-03T23:29:00Z"/>
        </w:rPr>
      </w:pPr>
      <w:r>
        <w:t>Aprender a criar e a gerir uma base de dados dinâmica;</w:t>
      </w:r>
    </w:p>
    <w:p w14:paraId="4376ACFC" w14:textId="77777777" w:rsidR="00A3745E" w:rsidRDefault="00A3745E">
      <w:pPr>
        <w:pStyle w:val="PargrafodaLista"/>
        <w:numPr>
          <w:ilvl w:val="0"/>
          <w:numId w:val="3"/>
        </w:numPr>
        <w:rPr>
          <w:ins w:id="384" w:author="Hugo" w:date="2011-04-03T23:29:00Z"/>
        </w:rPr>
      </w:pPr>
    </w:p>
    <w:p w14:paraId="3AD7285F" w14:textId="77777777" w:rsidR="00A3745E" w:rsidRPr="00A3745E" w:rsidRDefault="00A3745E">
      <w:pPr>
        <w:pStyle w:val="PargrafodaLista"/>
        <w:numPr>
          <w:ilvl w:val="0"/>
          <w:numId w:val="3"/>
        </w:numPr>
        <w:rPr>
          <w:ins w:id="385" w:author="Hugo" w:date="2011-04-03T23:32:00Z"/>
          <w:b/>
          <w:rPrChange w:id="386" w:author="Hugo" w:date="2011-04-03T23:33:00Z">
            <w:rPr>
              <w:ins w:id="387" w:author="Hugo" w:date="2011-04-03T23:32:00Z"/>
            </w:rPr>
          </w:rPrChange>
        </w:rPr>
      </w:pPr>
      <w:ins w:id="388" w:author="Hugo" w:date="2011-04-03T23:31:00Z">
        <w:r>
          <w:t>Utilizar algoritmos multicritério para escolher a melhor soluç</w:t>
        </w:r>
      </w:ins>
      <w:ins w:id="389" w:author="Hugo" w:date="2011-04-03T23:32:00Z">
        <w:r>
          <w:t>ão de um leque de opções.</w:t>
        </w:r>
      </w:ins>
    </w:p>
    <w:p w14:paraId="6B34A2C5" w14:textId="77777777" w:rsidR="009362EC" w:rsidRPr="00A3745E" w:rsidRDefault="009362EC">
      <w:pPr>
        <w:pStyle w:val="PargrafodaLista"/>
        <w:ind w:left="1068"/>
        <w:rPr>
          <w:b/>
          <w:rPrChange w:id="390" w:author="Hugo" w:date="2011-04-03T23:31:00Z">
            <w:rPr/>
          </w:rPrChange>
        </w:rPr>
        <w:pPrChange w:id="391" w:author="Hugo" w:date="2011-04-03T23:42:00Z">
          <w:pPr>
            <w:pStyle w:val="PargrafodaLista"/>
            <w:numPr>
              <w:numId w:val="3"/>
            </w:numPr>
            <w:ind w:left="1068" w:hanging="360"/>
          </w:pPr>
        </w:pPrChange>
      </w:pPr>
      <w:del w:id="392" w:author="Hugo" w:date="2011-04-03T23:27:00Z">
        <w:r w:rsidRPr="00A3745E" w:rsidDel="00B21C5F">
          <w:rPr>
            <w:b/>
            <w:rPrChange w:id="393" w:author="Hugo" w:date="2011-04-03T23:31:00Z">
              <w:rPr/>
            </w:rPrChange>
          </w:rPr>
          <w:delText>ACABAR…</w:delText>
        </w:r>
      </w:del>
    </w:p>
    <w:p w14:paraId="5D554CBC" w14:textId="77777777" w:rsidR="005C080C" w:rsidRDefault="005C080C" w:rsidP="008A7665">
      <w:pPr>
        <w:pStyle w:val="PargrafodaLista"/>
        <w:ind w:left="1068"/>
      </w:pPr>
    </w:p>
    <w:p w14:paraId="2C6DBB2A" w14:textId="77777777" w:rsidR="009362EC" w:rsidRDefault="009362EC">
      <w:pPr>
        <w:jc w:val="left"/>
      </w:pPr>
      <w:r>
        <w:br w:type="page"/>
      </w:r>
    </w:p>
    <w:p w14:paraId="08B1FF32" w14:textId="77777777" w:rsidR="009362EC" w:rsidRPr="00C84AD1" w:rsidRDefault="009362EC" w:rsidP="009362EC">
      <w:pPr>
        <w:pStyle w:val="Cabealho1"/>
      </w:pPr>
      <w:bookmarkStart w:id="394" w:name="_Toc292488757"/>
      <w:r>
        <w:lastRenderedPageBreak/>
        <w:t xml:space="preserve">Capítulo 4 | </w:t>
      </w:r>
      <w:r>
        <w:rPr>
          <w:caps/>
        </w:rPr>
        <w:t>Análise de requisitos</w:t>
      </w:r>
      <w:bookmarkEnd w:id="394"/>
    </w:p>
    <w:p w14:paraId="2F97D8D6" w14:textId="77777777" w:rsidR="004712D0" w:rsidRDefault="004712D0"/>
    <w:p w14:paraId="6F666201" w14:textId="77777777" w:rsidR="00D24E1E" w:rsidRPr="0099187D" w:rsidRDefault="00D24E1E" w:rsidP="008A0C86">
      <w:pPr>
        <w:pStyle w:val="Cabealho2"/>
      </w:pPr>
      <w:bookmarkStart w:id="395" w:name="_Toc292488758"/>
      <w:r>
        <w:t>4.1. Requisitos da Interface</w:t>
      </w:r>
      <w:bookmarkEnd w:id="395"/>
    </w:p>
    <w:p w14:paraId="45CABF84" w14:textId="77777777" w:rsidR="00FB2783" w:rsidRDefault="00FB2783" w:rsidP="008A0C86"/>
    <w:p w14:paraId="0E220E3D" w14:textId="77777777" w:rsidR="00393504" w:rsidRDefault="001B4C05" w:rsidP="001B4C05">
      <w:pPr>
        <w:pStyle w:val="PargrafodaLista"/>
        <w:numPr>
          <w:ilvl w:val="0"/>
          <w:numId w:val="4"/>
        </w:numPr>
      </w:pPr>
      <w:r>
        <w:t>Linguagem do Interface: Inglês</w:t>
      </w:r>
    </w:p>
    <w:p w14:paraId="4B88E11F" w14:textId="77777777" w:rsidR="00941406" w:rsidRDefault="00941406">
      <w:pPr>
        <w:pStyle w:val="PargrafodaLista"/>
        <w:numPr>
          <w:ilvl w:val="0"/>
          <w:numId w:val="4"/>
        </w:numPr>
      </w:pPr>
      <w:r>
        <w:t>Menus:</w:t>
      </w:r>
    </w:p>
    <w:p w14:paraId="5D314D7C" w14:textId="77777777" w:rsidR="00393504" w:rsidRDefault="00941406" w:rsidP="008A0C86">
      <w:pPr>
        <w:pStyle w:val="PargrafodaLista"/>
        <w:numPr>
          <w:ilvl w:val="1"/>
          <w:numId w:val="4"/>
        </w:numPr>
      </w:pPr>
      <w:r>
        <w:t>D</w:t>
      </w:r>
      <w:r w:rsidR="00393504">
        <w:t xml:space="preserve">evem constar obrigatoriamente as seguintes </w:t>
      </w:r>
      <w:r>
        <w:t>opções em relação à base de dados</w:t>
      </w:r>
      <w:r w:rsidR="00393504">
        <w:t>:</w:t>
      </w:r>
    </w:p>
    <w:p w14:paraId="4776651D" w14:textId="77777777" w:rsidR="00393504" w:rsidRPr="008A0C86" w:rsidRDefault="00393504" w:rsidP="008A0C86">
      <w:pPr>
        <w:pStyle w:val="PargrafodaLista"/>
        <w:numPr>
          <w:ilvl w:val="2"/>
          <w:numId w:val="4"/>
        </w:numPr>
        <w:rPr>
          <w:i/>
        </w:rPr>
      </w:pPr>
      <w:r w:rsidRPr="008A0C86">
        <w:rPr>
          <w:b/>
          <w:i/>
        </w:rPr>
        <w:t>New</w:t>
      </w:r>
      <w:r w:rsidR="007F07AC" w:rsidRPr="008A0C86">
        <w:t>:</w:t>
      </w:r>
      <w:r w:rsidR="007F07AC">
        <w:t xml:space="preserve"> esta opção permite a criação de uma nova base de dados.</w:t>
      </w:r>
    </w:p>
    <w:p w14:paraId="2411E5EC" w14:textId="77777777" w:rsidR="00393504" w:rsidRPr="008A0C86" w:rsidRDefault="007F07AC" w:rsidP="008A0C86">
      <w:pPr>
        <w:pStyle w:val="PargrafodaLista"/>
        <w:numPr>
          <w:ilvl w:val="2"/>
          <w:numId w:val="4"/>
        </w:numPr>
        <w:rPr>
          <w:i/>
        </w:rPr>
      </w:pPr>
      <w:proofErr w:type="gramStart"/>
      <w:r w:rsidRPr="008A0C86">
        <w:rPr>
          <w:b/>
          <w:i/>
        </w:rPr>
        <w:t>Open</w:t>
      </w:r>
      <w:proofErr w:type="gramEnd"/>
      <w:r w:rsidRPr="008A0C86">
        <w:t>:</w:t>
      </w:r>
      <w:r>
        <w:rPr>
          <w:i/>
        </w:rPr>
        <w:t xml:space="preserve"> </w:t>
      </w:r>
      <w:r>
        <w:t>esta opção permite o carregamento de uma base de dados já existente.</w:t>
      </w:r>
    </w:p>
    <w:p w14:paraId="5DAE6726" w14:textId="77777777" w:rsidR="00393504" w:rsidRPr="008A0C86" w:rsidRDefault="007F07AC" w:rsidP="008A0C86">
      <w:pPr>
        <w:pStyle w:val="PargrafodaLista"/>
        <w:numPr>
          <w:ilvl w:val="2"/>
          <w:numId w:val="4"/>
        </w:numPr>
        <w:rPr>
          <w:i/>
        </w:rPr>
      </w:pPr>
      <w:proofErr w:type="spellStart"/>
      <w:r w:rsidRPr="008A0C86">
        <w:rPr>
          <w:b/>
          <w:i/>
        </w:rPr>
        <w:t>Save</w:t>
      </w:r>
      <w:proofErr w:type="spellEnd"/>
      <w:r w:rsidRPr="008A0C86">
        <w:t>:</w:t>
      </w:r>
      <w:r>
        <w:t xml:space="preserve"> esta opção permite guardar a base de dados que está a ser utilizada.</w:t>
      </w:r>
    </w:p>
    <w:p w14:paraId="06B80389" w14:textId="77777777" w:rsidR="00393504" w:rsidRPr="008A0C86" w:rsidRDefault="007F07AC" w:rsidP="008A0C86">
      <w:pPr>
        <w:pStyle w:val="PargrafodaLista"/>
        <w:numPr>
          <w:ilvl w:val="2"/>
          <w:numId w:val="4"/>
        </w:numPr>
        <w:rPr>
          <w:i/>
        </w:rPr>
      </w:pPr>
      <w:proofErr w:type="spellStart"/>
      <w:r w:rsidRPr="008A0C86">
        <w:rPr>
          <w:b/>
          <w:i/>
        </w:rPr>
        <w:t>Save</w:t>
      </w:r>
      <w:proofErr w:type="spellEnd"/>
      <w:r w:rsidRPr="008A0C86">
        <w:rPr>
          <w:b/>
          <w:i/>
        </w:rPr>
        <w:t xml:space="preserve"> </w:t>
      </w:r>
      <w:proofErr w:type="gramStart"/>
      <w:r w:rsidRPr="008A0C86">
        <w:rPr>
          <w:b/>
          <w:i/>
        </w:rPr>
        <w:t>As</w:t>
      </w:r>
      <w:proofErr w:type="gramEnd"/>
      <w:r>
        <w:t>: esta opção permite guardar a base de dados que está a ser utilizada, podendo alter</w:t>
      </w:r>
      <w:ins w:id="396" w:author="Hugo" w:date="2011-04-03T23:25:00Z">
        <w:r w:rsidR="000C19E9">
          <w:t>ar</w:t>
        </w:r>
      </w:ins>
      <w:del w:id="397" w:author="Hugo" w:date="2011-04-03T23:25:00Z">
        <w:r w:rsidDel="000C19E9">
          <w:delText>ação</w:delText>
        </w:r>
      </w:del>
      <w:r>
        <w:t xml:space="preserve"> certas características, como o nome do ficheiro.</w:t>
      </w:r>
    </w:p>
    <w:p w14:paraId="5C6C535E" w14:textId="77777777" w:rsidR="007F07AC" w:rsidRPr="008A0C86" w:rsidRDefault="007F07AC" w:rsidP="008A0C86">
      <w:pPr>
        <w:pStyle w:val="PargrafodaLista"/>
        <w:numPr>
          <w:ilvl w:val="2"/>
          <w:numId w:val="4"/>
        </w:numPr>
        <w:rPr>
          <w:i/>
        </w:rPr>
      </w:pPr>
      <w:proofErr w:type="spellStart"/>
      <w:r w:rsidRPr="008A0C86">
        <w:rPr>
          <w:b/>
          <w:i/>
        </w:rPr>
        <w:t>Exit</w:t>
      </w:r>
      <w:proofErr w:type="spellEnd"/>
      <w:r w:rsidRPr="008A0C86">
        <w:rPr>
          <w:b/>
        </w:rPr>
        <w:t>:</w:t>
      </w:r>
      <w:r w:rsidRPr="007F07AC">
        <w:t xml:space="preserve"> </w:t>
      </w:r>
      <w:r>
        <w:t>esta opção permite sair da aplicação.</w:t>
      </w:r>
    </w:p>
    <w:p w14:paraId="42C72A9E" w14:textId="77777777" w:rsidR="00941406" w:rsidRDefault="00941406" w:rsidP="00941406">
      <w:pPr>
        <w:pStyle w:val="PargrafodaLista"/>
        <w:numPr>
          <w:ilvl w:val="1"/>
          <w:numId w:val="4"/>
        </w:numPr>
      </w:pPr>
      <w:r>
        <w:t xml:space="preserve">Devem constar obrigatoriamente as seguintes opções em relação aos </w:t>
      </w:r>
      <w:proofErr w:type="gramStart"/>
      <w:r w:rsidRPr="008A0C86">
        <w:rPr>
          <w:i/>
        </w:rPr>
        <w:t>softwares</w:t>
      </w:r>
      <w:proofErr w:type="gramEnd"/>
      <w:r>
        <w:t>:</w:t>
      </w:r>
    </w:p>
    <w:p w14:paraId="6DBAD7B2" w14:textId="77777777" w:rsidR="00941406" w:rsidRPr="008A0C86" w:rsidRDefault="00941406" w:rsidP="008A0C86">
      <w:pPr>
        <w:pStyle w:val="PargrafodaLista"/>
        <w:numPr>
          <w:ilvl w:val="2"/>
          <w:numId w:val="4"/>
        </w:numPr>
        <w:rPr>
          <w:b/>
        </w:rPr>
      </w:pPr>
      <w:proofErr w:type="spellStart"/>
      <w:r w:rsidRPr="008A0C86">
        <w:rPr>
          <w:b/>
          <w:i/>
        </w:rPr>
        <w:t>Edit</w:t>
      </w:r>
      <w:proofErr w:type="spellEnd"/>
      <w:r w:rsidRPr="008A0C86">
        <w:rPr>
          <w:b/>
          <w:i/>
        </w:rPr>
        <w:t xml:space="preserve"> </w:t>
      </w:r>
      <w:proofErr w:type="gramStart"/>
      <w:r w:rsidRPr="008A0C86">
        <w:rPr>
          <w:b/>
          <w:i/>
        </w:rPr>
        <w:t>software</w:t>
      </w:r>
      <w:proofErr w:type="gramEnd"/>
      <w:r w:rsidRPr="008A0C86">
        <w:rPr>
          <w:b/>
          <w:i/>
        </w:rPr>
        <w:t xml:space="preserve"> </w:t>
      </w:r>
      <w:proofErr w:type="spellStart"/>
      <w:r w:rsidRPr="008A0C86">
        <w:rPr>
          <w:b/>
          <w:i/>
        </w:rPr>
        <w:t>list</w:t>
      </w:r>
      <w:proofErr w:type="spellEnd"/>
      <w:r>
        <w:t>: esta permite a gestão dos conteúdos da base de dados.</w:t>
      </w:r>
    </w:p>
    <w:p w14:paraId="33F1C1E0" w14:textId="77777777" w:rsidR="00941406" w:rsidRPr="008A0C86" w:rsidRDefault="00941406" w:rsidP="008A0C86">
      <w:pPr>
        <w:pStyle w:val="PargrafodaLista"/>
        <w:numPr>
          <w:ilvl w:val="2"/>
          <w:numId w:val="4"/>
        </w:numPr>
        <w:rPr>
          <w:b/>
        </w:rPr>
      </w:pPr>
      <w:proofErr w:type="spellStart"/>
      <w:r w:rsidRPr="008A0C86">
        <w:rPr>
          <w:b/>
          <w:i/>
        </w:rPr>
        <w:t>View</w:t>
      </w:r>
      <w:proofErr w:type="spellEnd"/>
      <w:r w:rsidRPr="008A0C86">
        <w:rPr>
          <w:b/>
          <w:i/>
        </w:rPr>
        <w:t xml:space="preserve"> Software Web </w:t>
      </w:r>
      <w:proofErr w:type="spellStart"/>
      <w:r w:rsidRPr="008A0C86">
        <w:rPr>
          <w:b/>
          <w:i/>
        </w:rPr>
        <w:t>Page</w:t>
      </w:r>
      <w:proofErr w:type="spellEnd"/>
      <w:r w:rsidRPr="00941406">
        <w:t>: esta opção permite a visuali</w:t>
      </w:r>
      <w:r>
        <w:t>za</w:t>
      </w:r>
      <w:r w:rsidRPr="008A0C86">
        <w:t>ç</w:t>
      </w:r>
      <w:r>
        <w:t>ão da lis</w:t>
      </w:r>
      <w:r w:rsidR="00B15C72">
        <w:t xml:space="preserve">ta com os nomes de todos os </w:t>
      </w:r>
      <w:proofErr w:type="gramStart"/>
      <w:r w:rsidR="00B15C72" w:rsidRPr="008A0C86">
        <w:rPr>
          <w:i/>
        </w:rPr>
        <w:t>softw</w:t>
      </w:r>
      <w:r w:rsidRPr="008A0C86">
        <w:rPr>
          <w:i/>
        </w:rPr>
        <w:t>ares</w:t>
      </w:r>
      <w:proofErr w:type="gramEnd"/>
      <w:r>
        <w:t xml:space="preserve"> (do lado esquerdo) e página </w:t>
      </w:r>
      <w:proofErr w:type="spellStart"/>
      <w:r w:rsidRPr="008A0C86">
        <w:rPr>
          <w:i/>
        </w:rPr>
        <w:t>web</w:t>
      </w:r>
      <w:proofErr w:type="spellEnd"/>
      <w:r>
        <w:t xml:space="preserve"> do respectivo software </w:t>
      </w:r>
      <w:r w:rsidR="00B15C72">
        <w:t>(restante espaço do ecrã</w:t>
      </w:r>
      <w:r>
        <w:t>).</w:t>
      </w:r>
    </w:p>
    <w:p w14:paraId="5CA76BBD" w14:textId="77777777" w:rsidR="00393504" w:rsidRPr="008A0C86" w:rsidRDefault="007F07AC">
      <w:pPr>
        <w:pStyle w:val="PargrafodaLista"/>
        <w:numPr>
          <w:ilvl w:val="0"/>
          <w:numId w:val="4"/>
        </w:numPr>
      </w:pPr>
      <w:r>
        <w:t xml:space="preserve">Opção de escolha entre </w:t>
      </w:r>
      <w:proofErr w:type="spellStart"/>
      <w:r w:rsidRPr="008A0C86">
        <w:rPr>
          <w:i/>
        </w:rPr>
        <w:t>Basic</w:t>
      </w:r>
      <w:proofErr w:type="spellEnd"/>
      <w:r>
        <w:t xml:space="preserve"> </w:t>
      </w:r>
      <w:r w:rsidRPr="008A0C86">
        <w:rPr>
          <w:i/>
        </w:rPr>
        <w:t>DB</w:t>
      </w:r>
      <w:r>
        <w:t xml:space="preserve"> e </w:t>
      </w:r>
      <w:proofErr w:type="spellStart"/>
      <w:r w:rsidRPr="008A0C86">
        <w:rPr>
          <w:i/>
        </w:rPr>
        <w:t>Extended</w:t>
      </w:r>
      <w:proofErr w:type="spellEnd"/>
      <w:r w:rsidRPr="008A0C86">
        <w:rPr>
          <w:i/>
        </w:rPr>
        <w:t xml:space="preserve"> D</w:t>
      </w:r>
      <w:r>
        <w:rPr>
          <w:i/>
        </w:rPr>
        <w:t>B.</w:t>
      </w:r>
    </w:p>
    <w:p w14:paraId="1DDD28CC" w14:textId="77777777" w:rsidR="00875AD1" w:rsidRDefault="00875AD1">
      <w:pPr>
        <w:pStyle w:val="PargrafodaLista"/>
        <w:numPr>
          <w:ilvl w:val="0"/>
          <w:numId w:val="4"/>
        </w:numPr>
      </w:pPr>
      <w:r w:rsidRPr="008A0C86">
        <w:t xml:space="preserve">Após a abertura da base de dados deve existir um menu que permita a gestão dos </w:t>
      </w:r>
      <w:proofErr w:type="gramStart"/>
      <w:r w:rsidRPr="008A0C86">
        <w:rPr>
          <w:i/>
        </w:rPr>
        <w:t>softwares</w:t>
      </w:r>
      <w:proofErr w:type="gramEnd"/>
      <w:r>
        <w:t>.</w:t>
      </w:r>
    </w:p>
    <w:p w14:paraId="4872EC9B" w14:textId="77777777" w:rsidR="00B65225" w:rsidRDefault="00B65225">
      <w:pPr>
        <w:pStyle w:val="PargrafodaLista"/>
        <w:numPr>
          <w:ilvl w:val="0"/>
          <w:numId w:val="4"/>
        </w:numPr>
      </w:pPr>
      <w:r>
        <w:t xml:space="preserve">Na comparação de </w:t>
      </w:r>
      <w:proofErr w:type="gramStart"/>
      <w:r w:rsidRPr="008A0C86">
        <w:rPr>
          <w:i/>
        </w:rPr>
        <w:t>software</w:t>
      </w:r>
      <w:proofErr w:type="gramEnd"/>
      <w:r>
        <w:t xml:space="preserve"> o utilizador pode seleccionar:</w:t>
      </w:r>
    </w:p>
    <w:p w14:paraId="7BEBCF9F" w14:textId="77777777" w:rsidR="00B65225" w:rsidRDefault="00B65225" w:rsidP="008A0C86">
      <w:pPr>
        <w:pStyle w:val="PargrafodaLista"/>
        <w:numPr>
          <w:ilvl w:val="1"/>
          <w:numId w:val="4"/>
        </w:numPr>
      </w:pPr>
      <w:r>
        <w:t xml:space="preserve"> </w:t>
      </w:r>
      <w:proofErr w:type="gramStart"/>
      <w:r>
        <w:t>as</w:t>
      </w:r>
      <w:proofErr w:type="gramEnd"/>
      <w:r>
        <w:t xml:space="preserve"> características que pretende comparar.</w:t>
      </w:r>
    </w:p>
    <w:p w14:paraId="2088F462" w14:textId="77777777" w:rsidR="00B65225" w:rsidRDefault="00B65225" w:rsidP="008A0C86">
      <w:pPr>
        <w:pStyle w:val="PargrafodaLista"/>
        <w:numPr>
          <w:ilvl w:val="1"/>
          <w:numId w:val="4"/>
        </w:numPr>
      </w:pPr>
      <w:proofErr w:type="gramStart"/>
      <w:r>
        <w:t>os</w:t>
      </w:r>
      <w:proofErr w:type="gramEnd"/>
      <w:r>
        <w:t xml:space="preserve"> softwares que pretende comparar.</w:t>
      </w:r>
    </w:p>
    <w:p w14:paraId="4114238D" w14:textId="77777777" w:rsidR="00B65225" w:rsidRPr="00875AD1" w:rsidRDefault="00B65225" w:rsidP="008A0C86">
      <w:pPr>
        <w:pStyle w:val="PargrafodaLista"/>
        <w:numPr>
          <w:ilvl w:val="1"/>
          <w:numId w:val="4"/>
        </w:numPr>
      </w:pPr>
      <w:proofErr w:type="gramStart"/>
      <w:r>
        <w:t>os</w:t>
      </w:r>
      <w:proofErr w:type="gramEnd"/>
      <w:r>
        <w:t xml:space="preserve"> métodos que pretende usar para essa comparação.</w:t>
      </w:r>
    </w:p>
    <w:p w14:paraId="3CA4AACB" w14:textId="77777777" w:rsidR="001B4C05" w:rsidRDefault="001B4C05" w:rsidP="008A0C86">
      <w:pPr>
        <w:pStyle w:val="PargrafodaLista"/>
      </w:pPr>
    </w:p>
    <w:p w14:paraId="14390E08" w14:textId="77777777" w:rsidR="00D24E1E" w:rsidRDefault="00D24E1E" w:rsidP="008A0C86">
      <w:pPr>
        <w:pStyle w:val="Cabealho2"/>
      </w:pPr>
      <w:bookmarkStart w:id="398" w:name="_Toc292488759"/>
      <w:r>
        <w:t>4.2. Requisitos da Base de Dados</w:t>
      </w:r>
      <w:bookmarkEnd w:id="398"/>
    </w:p>
    <w:p w14:paraId="6BDC0C0A" w14:textId="77777777" w:rsidR="00D24E1E" w:rsidRDefault="007F07AC" w:rsidP="008A0C86">
      <w:pPr>
        <w:pStyle w:val="PargrafodaLista"/>
        <w:numPr>
          <w:ilvl w:val="0"/>
          <w:numId w:val="9"/>
        </w:numPr>
      </w:pPr>
      <w:r>
        <w:t>A base de dados deve ser dinâmica, isto é,</w:t>
      </w:r>
      <w:r w:rsidR="00D64D3C">
        <w:t xml:space="preserve"> deve</w:t>
      </w:r>
      <w:r>
        <w:t xml:space="preserve"> </w:t>
      </w:r>
      <w:r w:rsidR="00D64D3C">
        <w:t>ser</w:t>
      </w:r>
      <w:r>
        <w:t xml:space="preserve"> possível </w:t>
      </w:r>
      <w:r w:rsidR="00D64D3C">
        <w:t xml:space="preserve">acrescentar ou remover características dos </w:t>
      </w:r>
      <w:proofErr w:type="gramStart"/>
      <w:r w:rsidR="00D64D3C">
        <w:t>softwares</w:t>
      </w:r>
      <w:proofErr w:type="gramEnd"/>
      <w:r w:rsidR="00D64D3C">
        <w:t xml:space="preserve"> que um utilizador pretender.</w:t>
      </w:r>
    </w:p>
    <w:p w14:paraId="73C6D23E" w14:textId="77777777" w:rsidR="00D64D3C" w:rsidRDefault="00D64D3C" w:rsidP="008A0C86">
      <w:pPr>
        <w:pStyle w:val="PargrafodaLista"/>
        <w:numPr>
          <w:ilvl w:val="0"/>
          <w:numId w:val="9"/>
        </w:numPr>
      </w:pPr>
      <w:r>
        <w:t>Possibilidade de um utilizador criar a sua própria base de dados, escolhendo os campos que pretende.</w:t>
      </w:r>
    </w:p>
    <w:p w14:paraId="2D7C830B" w14:textId="77777777" w:rsidR="00D64D3C" w:rsidRDefault="00D64D3C" w:rsidP="008A0C86">
      <w:pPr>
        <w:pStyle w:val="PargrafodaLista"/>
        <w:numPr>
          <w:ilvl w:val="0"/>
          <w:numId w:val="9"/>
        </w:numPr>
      </w:pPr>
      <w:r>
        <w:t>Devem existir duas bases de dados: base de da</w:t>
      </w:r>
      <w:r w:rsidR="008F16E4">
        <w:t>dos simples e base de dados expa</w:t>
      </w:r>
      <w:r>
        <w:t xml:space="preserve">ndida. É nesta última que deve ser possível adicionar campos, podendo ser gravada separadamente das restantes bases de dados. </w:t>
      </w:r>
    </w:p>
    <w:p w14:paraId="1CBC13D7" w14:textId="77777777" w:rsidR="00D64D3C" w:rsidRDefault="00D64D3C" w:rsidP="008A0C86">
      <w:pPr>
        <w:pStyle w:val="PargrafodaLista"/>
        <w:numPr>
          <w:ilvl w:val="0"/>
          <w:numId w:val="9"/>
        </w:numPr>
      </w:pPr>
      <w:r>
        <w:t xml:space="preserve">As bases de </w:t>
      </w:r>
      <w:del w:id="399" w:author="Hugo" w:date="2011-04-03T23:26:00Z">
        <w:r w:rsidDel="00AD14A2">
          <w:delText xml:space="preserve">base </w:delText>
        </w:r>
      </w:del>
      <w:ins w:id="400" w:author="Hugo" w:date="2011-04-03T23:26:00Z">
        <w:r w:rsidR="00AD14A2">
          <w:t xml:space="preserve">dados </w:t>
        </w:r>
      </w:ins>
      <w:r>
        <w:t>têm que conter os seguintes campos:</w:t>
      </w:r>
    </w:p>
    <w:p w14:paraId="7651E696" w14:textId="77777777" w:rsidR="00D64D3C" w:rsidRPr="008A0C86" w:rsidRDefault="008F16E4" w:rsidP="008A0C86">
      <w:pPr>
        <w:pStyle w:val="PargrafodaLista"/>
        <w:numPr>
          <w:ilvl w:val="1"/>
          <w:numId w:val="9"/>
        </w:numPr>
        <w:rPr>
          <w:i/>
        </w:rPr>
      </w:pPr>
      <w:proofErr w:type="spellStart"/>
      <w:r w:rsidRPr="008A0C86">
        <w:rPr>
          <w:i/>
        </w:rPr>
        <w:lastRenderedPageBreak/>
        <w:t>Basic</w:t>
      </w:r>
      <w:proofErr w:type="spellEnd"/>
      <w:r w:rsidRPr="008A0C86">
        <w:rPr>
          <w:i/>
        </w:rPr>
        <w:t xml:space="preserve"> Data </w:t>
      </w:r>
      <w:r w:rsidR="00D64D3C" w:rsidRPr="008A0C86">
        <w:rPr>
          <w:i/>
        </w:rPr>
        <w:t>Base</w:t>
      </w:r>
    </w:p>
    <w:p w14:paraId="3F07ED45" w14:textId="77777777" w:rsidR="00546F82" w:rsidRPr="00546F82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>Software name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limite</w:t>
      </w:r>
      <w:proofErr w:type="spellEnd"/>
      <w:r>
        <w:rPr>
          <w:lang w:val="en-US"/>
        </w:rPr>
        <w:t xml:space="preserve"> de </w:t>
      </w:r>
      <w:r w:rsidRPr="008A0C86">
        <w:rPr>
          <w:lang w:val="en-US"/>
        </w:rPr>
        <w:t xml:space="preserve">60 </w:t>
      </w:r>
      <w:proofErr w:type="spellStart"/>
      <w:r w:rsidRPr="008A0C86">
        <w:rPr>
          <w:lang w:val="en-US"/>
        </w:rPr>
        <w:t>caracteres</w:t>
      </w:r>
      <w:proofErr w:type="spellEnd"/>
      <w:r>
        <w:rPr>
          <w:lang w:val="en-US"/>
        </w:rPr>
        <w:t>)</w:t>
      </w:r>
    </w:p>
    <w:p w14:paraId="2E2655BF" w14:textId="77777777" w:rsidR="00546F82" w:rsidRPr="008A0C86" w:rsidRDefault="008F16E4" w:rsidP="008A0C86">
      <w:pPr>
        <w:pStyle w:val="PargrafodaLista"/>
        <w:numPr>
          <w:ilvl w:val="2"/>
          <w:numId w:val="9"/>
        </w:numPr>
      </w:pPr>
      <w:proofErr w:type="spellStart"/>
      <w:r w:rsidRPr="008A0C86">
        <w:t>WebPage</w:t>
      </w:r>
      <w:proofErr w:type="spellEnd"/>
      <w:r w:rsidRPr="008A0C86">
        <w:t xml:space="preserve"> </w:t>
      </w:r>
      <w:proofErr w:type="gramStart"/>
      <w:r w:rsidRPr="008A0C86">
        <w:t>Link</w:t>
      </w:r>
      <w:proofErr w:type="gramEnd"/>
      <w:r w:rsidRPr="008A0C86">
        <w:t xml:space="preserve"> (limite de 200 caracteres)</w:t>
      </w:r>
    </w:p>
    <w:p w14:paraId="0FB44686" w14:textId="77777777" w:rsidR="008F16E4" w:rsidRDefault="008F16E4" w:rsidP="008A0C86">
      <w:pPr>
        <w:pStyle w:val="PargrafodaLista"/>
        <w:numPr>
          <w:ilvl w:val="1"/>
          <w:numId w:val="9"/>
        </w:numPr>
        <w:rPr>
          <w:i/>
        </w:rPr>
      </w:pPr>
      <w:proofErr w:type="spellStart"/>
      <w:r w:rsidRPr="008A0C86">
        <w:rPr>
          <w:i/>
        </w:rPr>
        <w:t>Extended</w:t>
      </w:r>
      <w:proofErr w:type="spellEnd"/>
      <w:r w:rsidRPr="008A0C86">
        <w:rPr>
          <w:i/>
        </w:rPr>
        <w:t xml:space="preserve"> Data Base</w:t>
      </w:r>
    </w:p>
    <w:p w14:paraId="120236C2" w14:textId="77777777" w:rsidR="008F16E4" w:rsidRPr="008A0C86" w:rsidRDefault="008F16E4" w:rsidP="008A0C86">
      <w:pPr>
        <w:pStyle w:val="PargrafodaLista"/>
        <w:numPr>
          <w:ilvl w:val="2"/>
          <w:numId w:val="9"/>
        </w:numPr>
        <w:rPr>
          <w:i/>
        </w:rPr>
      </w:pPr>
      <w:r>
        <w:t xml:space="preserve">Inclui os campos da </w:t>
      </w:r>
      <w:proofErr w:type="spellStart"/>
      <w:r w:rsidRPr="008A0C86">
        <w:rPr>
          <w:i/>
        </w:rPr>
        <w:t>Basic</w:t>
      </w:r>
      <w:proofErr w:type="spellEnd"/>
      <w:r w:rsidRPr="008A0C86">
        <w:rPr>
          <w:i/>
        </w:rPr>
        <w:t xml:space="preserve"> DB</w:t>
      </w:r>
    </w:p>
    <w:p w14:paraId="79FB6D2A" w14:textId="77777777" w:rsidR="00546F82" w:rsidRPr="00546F82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546F82">
        <w:rPr>
          <w:lang w:val="en-US"/>
        </w:rPr>
        <w:t xml:space="preserve">Compatibility between Operating Systems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Pr="00546F82">
        <w:rPr>
          <w:lang w:val="en-US"/>
        </w:rPr>
        <w:t>Yes/No</w:t>
      </w:r>
      <w:r w:rsidR="008F16E4">
        <w:rPr>
          <w:lang w:val="en-US"/>
        </w:rPr>
        <w:t>)</w:t>
      </w:r>
    </w:p>
    <w:p w14:paraId="3D97E968" w14:textId="77777777" w:rsidR="00546F82" w:rsidRDefault="00546F82" w:rsidP="008A0C86">
      <w:pPr>
        <w:pStyle w:val="PargrafodaLista"/>
        <w:numPr>
          <w:ilvl w:val="2"/>
          <w:numId w:val="9"/>
        </w:numPr>
      </w:pPr>
      <w:proofErr w:type="spellStart"/>
      <w:r w:rsidRPr="0044003A">
        <w:t>Cost</w:t>
      </w:r>
      <w:proofErr w:type="spellEnd"/>
      <w:r w:rsidRPr="0044003A">
        <w:t xml:space="preserve"> </w:t>
      </w:r>
      <w:proofErr w:type="spellStart"/>
      <w:r w:rsidRPr="0044003A">
        <w:t>of</w:t>
      </w:r>
      <w:proofErr w:type="spellEnd"/>
      <w:r w:rsidRPr="0044003A">
        <w:t xml:space="preserve"> a </w:t>
      </w:r>
      <w:proofErr w:type="spellStart"/>
      <w:r w:rsidRPr="0044003A">
        <w:t>license</w:t>
      </w:r>
      <w:proofErr w:type="spellEnd"/>
      <w:r>
        <w:t xml:space="preserve">: </w:t>
      </w:r>
      <w:r w:rsidR="008F16E4">
        <w:t>(</w:t>
      </w:r>
      <w:r w:rsidR="008F16E4" w:rsidRPr="008A0C86">
        <w:t>Conteúdo</w:t>
      </w:r>
      <w:r w:rsidR="008F16E4">
        <w:t xml:space="preserve">: </w:t>
      </w:r>
      <w:r>
        <w:t>Valor real em Euros</w:t>
      </w:r>
      <w:r w:rsidR="008F16E4">
        <w:t>)</w:t>
      </w:r>
    </w:p>
    <w:p w14:paraId="07E20C15" w14:textId="77777777" w:rsidR="00546F82" w:rsidRPr="008A0C86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>Interaction with user</w:t>
      </w:r>
      <w:r w:rsidR="008F16E4">
        <w:rPr>
          <w:lang w:val="en-US"/>
        </w:rPr>
        <w:t xml:space="preserve"> 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>:</w:t>
      </w:r>
      <w:r w:rsidRPr="008A0C86">
        <w:rPr>
          <w:lang w:val="en-US"/>
        </w:rPr>
        <w:t xml:space="preserve"> Bad/Fair/Good/Very Good/Excellent</w:t>
      </w:r>
      <w:r w:rsidR="008F16E4">
        <w:rPr>
          <w:lang w:val="en-US"/>
        </w:rPr>
        <w:t>)</w:t>
      </w:r>
    </w:p>
    <w:p w14:paraId="05F6382E" w14:textId="77777777" w:rsidR="008F16E4" w:rsidRPr="008A0C86" w:rsidRDefault="00546F82" w:rsidP="008A0C86">
      <w:pPr>
        <w:pStyle w:val="PargrafodaLista"/>
        <w:numPr>
          <w:ilvl w:val="2"/>
          <w:numId w:val="9"/>
        </w:numPr>
      </w:pPr>
      <w:proofErr w:type="spellStart"/>
      <w:r w:rsidRPr="0044003A">
        <w:t>User</w:t>
      </w:r>
      <w:proofErr w:type="spellEnd"/>
      <w:r w:rsidRPr="0044003A">
        <w:t xml:space="preserve"> Manual</w:t>
      </w:r>
      <w:r>
        <w:t xml:space="preserve"> </w:t>
      </w:r>
      <w:r w:rsidR="008F16E4" w:rsidRPr="008A0C86">
        <w:t>(</w:t>
      </w:r>
      <w:r w:rsidR="008F16E4">
        <w:t>Conteúdo</w:t>
      </w:r>
      <w:r w:rsidR="008F16E4" w:rsidRPr="008A0C86">
        <w:t xml:space="preserve">: </w:t>
      </w:r>
      <w:proofErr w:type="spellStart"/>
      <w:r w:rsidR="008F16E4" w:rsidRPr="008A0C86">
        <w:t>Yes</w:t>
      </w:r>
      <w:proofErr w:type="spellEnd"/>
      <w:r w:rsidR="008F16E4" w:rsidRPr="008A0C86">
        <w:t>/No)</w:t>
      </w:r>
    </w:p>
    <w:p w14:paraId="51D5F92D" w14:textId="77777777" w:rsidR="008F16E4" w:rsidRPr="008A0C86" w:rsidRDefault="00546F82" w:rsidP="008A0C86">
      <w:pPr>
        <w:pStyle w:val="PargrafodaLista"/>
        <w:numPr>
          <w:ilvl w:val="2"/>
          <w:numId w:val="9"/>
        </w:numPr>
      </w:pPr>
      <w:proofErr w:type="spellStart"/>
      <w:r w:rsidRPr="0044003A">
        <w:t>Tutorials</w:t>
      </w:r>
      <w:proofErr w:type="spellEnd"/>
      <w:r>
        <w:t xml:space="preserve">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="008F16E4" w:rsidRPr="000002C4">
        <w:rPr>
          <w:lang w:val="en-US"/>
        </w:rPr>
        <w:t>Yes/No</w:t>
      </w:r>
      <w:r w:rsidR="008F16E4">
        <w:rPr>
          <w:lang w:val="en-US"/>
        </w:rPr>
        <w:t>)</w:t>
      </w:r>
    </w:p>
    <w:p w14:paraId="18C52398" w14:textId="77777777" w:rsidR="008F16E4" w:rsidRPr="008F16E4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 xml:space="preserve">Application Examples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="008F16E4" w:rsidRPr="000002C4">
        <w:rPr>
          <w:lang w:val="en-US"/>
        </w:rPr>
        <w:t>Yes/No</w:t>
      </w:r>
      <w:r w:rsidR="008F16E4">
        <w:rPr>
          <w:lang w:val="en-US"/>
        </w:rPr>
        <w:t>)</w:t>
      </w:r>
    </w:p>
    <w:p w14:paraId="5DF33570" w14:textId="77777777" w:rsidR="00546F82" w:rsidRPr="008A0C86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 xml:space="preserve">Online Help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="008F16E4" w:rsidRPr="000002C4">
        <w:rPr>
          <w:lang w:val="en-US"/>
        </w:rPr>
        <w:t>Yes/No</w:t>
      </w:r>
      <w:r w:rsidR="008F16E4">
        <w:rPr>
          <w:lang w:val="en-US"/>
        </w:rPr>
        <w:t>)</w:t>
      </w:r>
    </w:p>
    <w:p w14:paraId="565604DE" w14:textId="77777777" w:rsidR="00546F82" w:rsidRPr="008A0C86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 xml:space="preserve">Free Version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="008F16E4" w:rsidRPr="000002C4">
        <w:rPr>
          <w:lang w:val="en-US"/>
        </w:rPr>
        <w:t>Yes/No</w:t>
      </w:r>
      <w:r w:rsidR="008F16E4">
        <w:rPr>
          <w:lang w:val="en-US"/>
        </w:rPr>
        <w:t>)</w:t>
      </w:r>
    </w:p>
    <w:p w14:paraId="3D05AA2A" w14:textId="77777777" w:rsidR="00546F82" w:rsidRPr="008A0C86" w:rsidRDefault="00546F82" w:rsidP="008A0C86">
      <w:pPr>
        <w:pStyle w:val="PargrafodaLista"/>
        <w:ind w:left="2160"/>
        <w:rPr>
          <w:lang w:val="en-US"/>
        </w:rPr>
      </w:pPr>
    </w:p>
    <w:p w14:paraId="1D5DEE38" w14:textId="77777777" w:rsidR="00D24E1E" w:rsidRDefault="00B65225" w:rsidP="008A0C86">
      <w:pPr>
        <w:pStyle w:val="Cabealho2"/>
      </w:pPr>
      <w:bookmarkStart w:id="401" w:name="_Toc292488760"/>
      <w:r>
        <w:t>4.3</w:t>
      </w:r>
      <w:r w:rsidR="007F07AC">
        <w:t xml:space="preserve">. </w:t>
      </w:r>
      <w:r w:rsidR="00D24E1E">
        <w:t>Requisitos a nível de métodos de selecção</w:t>
      </w:r>
      <w:bookmarkEnd w:id="401"/>
    </w:p>
    <w:p w14:paraId="37888F78" w14:textId="77777777" w:rsidR="00D24E1E" w:rsidRDefault="00D24E1E" w:rsidP="008A0C86">
      <w:pPr>
        <w:spacing w:line="240" w:lineRule="auto"/>
      </w:pPr>
    </w:p>
    <w:p w14:paraId="0CF4C01F" w14:textId="77777777" w:rsidR="00FB2783" w:rsidRPr="008C49FC" w:rsidRDefault="00FB2783">
      <w:pPr>
        <w:ind w:firstLine="360"/>
        <w:rPr>
          <w:rPrChange w:id="402" w:author="Hugo" w:date="2011-04-04T21:43:00Z">
            <w:rPr>
              <w:rFonts w:ascii="Times New Roman" w:hAnsi="Times New Roman" w:cs="Times New Roman"/>
              <w:sz w:val="27"/>
              <w:szCs w:val="27"/>
            </w:rPr>
          </w:rPrChange>
        </w:rPr>
      </w:pPr>
      <w:r w:rsidRPr="0099187D">
        <w:t xml:space="preserve">Como já vimos anteriormente, o  nosso </w:t>
      </w:r>
      <w:proofErr w:type="gramStart"/>
      <w:r w:rsidRPr="008A0C86">
        <w:rPr>
          <w:i/>
        </w:rPr>
        <w:t>software</w:t>
      </w:r>
      <w:proofErr w:type="gramEnd"/>
      <w:r w:rsidRPr="0099187D">
        <w:t xml:space="preserve"> tem que classifi</w:t>
      </w:r>
      <w:r w:rsidRPr="00FB2783">
        <w:t xml:space="preserve">car outros softwares de acordo com as preferências do utilizador. Para efectuar estes cálculos o utilizador pode escolher um dos </w:t>
      </w:r>
      <w:ins w:id="403" w:author="Hugo" w:date="2011-04-04T21:43:00Z">
        <w:r w:rsidR="008C49FC">
          <w:t>três</w:t>
        </w:r>
      </w:ins>
      <w:del w:id="404" w:author="Hugo" w:date="2011-04-04T21:43:00Z">
        <w:r w:rsidRPr="00FB2783" w:rsidDel="008C49FC">
          <w:delText>dois</w:delText>
        </w:r>
      </w:del>
      <w:r w:rsidRPr="00FB2783">
        <w:t xml:space="preserve"> métodos disponíveis</w:t>
      </w:r>
      <w:ins w:id="405" w:author="Hugo" w:date="2011-04-04T21:44:00Z">
        <w:r w:rsidR="008C49FC">
          <w:t>, dependendo da situação</w:t>
        </w:r>
      </w:ins>
      <w:r w:rsidRPr="00FB2783">
        <w:t>:</w:t>
      </w:r>
    </w:p>
    <w:p w14:paraId="247B0A5A" w14:textId="77777777" w:rsidR="00FB2783" w:rsidRPr="008A0C86" w:rsidRDefault="00FB2783" w:rsidP="008A0C86">
      <w:pPr>
        <w:pStyle w:val="PargrafodaLista"/>
        <w:numPr>
          <w:ilvl w:val="0"/>
          <w:numId w:val="7"/>
        </w:numPr>
        <w:rPr>
          <w:lang w:val="en-US"/>
        </w:rPr>
      </w:pPr>
      <w:r w:rsidRPr="008A0C86">
        <w:rPr>
          <w:b/>
          <w:lang w:val="en-US"/>
        </w:rPr>
        <w:t>SMART</w:t>
      </w:r>
      <w:r w:rsidRPr="0099187D">
        <w:rPr>
          <w:lang w:val="en-US"/>
        </w:rPr>
        <w:t xml:space="preserve"> </w:t>
      </w:r>
      <w:r>
        <w:rPr>
          <w:lang w:val="en-US"/>
        </w:rPr>
        <w:t>-</w:t>
      </w:r>
      <w:r w:rsidRPr="008A0C86">
        <w:rPr>
          <w:lang w:val="en-US"/>
        </w:rPr>
        <w:t xml:space="preserve"> </w:t>
      </w:r>
      <w:proofErr w:type="spellStart"/>
      <w:r w:rsidRPr="008A0C86">
        <w:rPr>
          <w:lang w:val="en-US"/>
        </w:rPr>
        <w:t>menemónica</w:t>
      </w:r>
      <w:proofErr w:type="spellEnd"/>
      <w:r w:rsidRPr="008A0C86">
        <w:rPr>
          <w:lang w:val="en-US"/>
        </w:rPr>
        <w:t xml:space="preserve"> </w:t>
      </w:r>
      <w:proofErr w:type="spellStart"/>
      <w:r w:rsidRPr="008A0C86">
        <w:rPr>
          <w:lang w:val="en-US"/>
        </w:rPr>
        <w:t>para</w:t>
      </w:r>
      <w:proofErr w:type="spellEnd"/>
      <w:r w:rsidRPr="008A0C86">
        <w:rPr>
          <w:lang w:val="en-US"/>
        </w:rPr>
        <w:t xml:space="preserve"> Specific, </w:t>
      </w:r>
      <w:proofErr w:type="spellStart"/>
      <w:r w:rsidRPr="008A0C86">
        <w:rPr>
          <w:lang w:val="en-US"/>
        </w:rPr>
        <w:t>Mesurable</w:t>
      </w:r>
      <w:proofErr w:type="spellEnd"/>
      <w:r w:rsidRPr="008A0C86">
        <w:rPr>
          <w:lang w:val="en-US"/>
        </w:rPr>
        <w:t>, Attainable, Relevant, Time-bound</w:t>
      </w:r>
    </w:p>
    <w:p w14:paraId="1F48F52A" w14:textId="77777777" w:rsidR="00FB2783" w:rsidRPr="00FB2783" w:rsidRDefault="00FB2783" w:rsidP="008A0C86">
      <w:pPr>
        <w:pStyle w:val="PargrafodaLista"/>
        <w:numPr>
          <w:ilvl w:val="0"/>
          <w:numId w:val="7"/>
        </w:numPr>
      </w:pPr>
      <w:r w:rsidRPr="008A0C86">
        <w:rPr>
          <w:b/>
        </w:rPr>
        <w:t>AHP</w:t>
      </w:r>
      <w:r w:rsidRPr="0099187D">
        <w:t xml:space="preserve"> - </w:t>
      </w:r>
      <w:proofErr w:type="spellStart"/>
      <w:r w:rsidRPr="0099187D">
        <w:t>Analytic</w:t>
      </w:r>
      <w:proofErr w:type="spellEnd"/>
      <w:r w:rsidRPr="0099187D">
        <w:t xml:space="preserve"> </w:t>
      </w:r>
      <w:proofErr w:type="spellStart"/>
      <w:r w:rsidRPr="0099187D">
        <w:t>Hierarchy</w:t>
      </w:r>
      <w:proofErr w:type="spellEnd"/>
      <w:r w:rsidRPr="00FB2783">
        <w:t xml:space="preserve"> </w:t>
      </w:r>
      <w:proofErr w:type="spellStart"/>
      <w:r w:rsidRPr="00FB2783">
        <w:t>Process</w:t>
      </w:r>
      <w:proofErr w:type="spellEnd"/>
    </w:p>
    <w:p w14:paraId="4CF21743" w14:textId="77777777" w:rsidR="00FB2783" w:rsidRPr="0099187D" w:rsidRDefault="00FB2783" w:rsidP="008A0C86">
      <w:pPr>
        <w:pStyle w:val="PargrafodaLista"/>
        <w:numPr>
          <w:ilvl w:val="0"/>
          <w:numId w:val="7"/>
        </w:numPr>
      </w:pPr>
      <w:proofErr w:type="spellStart"/>
      <w:r w:rsidRPr="008A0C86">
        <w:rPr>
          <w:b/>
        </w:rPr>
        <w:t>ValueFn</w:t>
      </w:r>
      <w:proofErr w:type="spellEnd"/>
      <w:r w:rsidRPr="0099187D">
        <w:t xml:space="preserve"> </w:t>
      </w:r>
      <w:r w:rsidR="00B15C72">
        <w:t>–</w:t>
      </w:r>
      <w:r>
        <w:t xml:space="preserve"> </w:t>
      </w:r>
      <w:proofErr w:type="spellStart"/>
      <w:r w:rsidR="00B15C72">
        <w:t>Value</w:t>
      </w:r>
      <w:proofErr w:type="spellEnd"/>
      <w:r w:rsidR="00B15C72">
        <w:t xml:space="preserve"> </w:t>
      </w:r>
      <w:proofErr w:type="spellStart"/>
      <w:r w:rsidR="00B15C72">
        <w:t>Functions</w:t>
      </w:r>
      <w:proofErr w:type="spellEnd"/>
    </w:p>
    <w:p w14:paraId="7E73385B" w14:textId="77777777" w:rsidR="00FB2783" w:rsidRPr="0099187D" w:rsidRDefault="00FB2783" w:rsidP="008A0C86">
      <w:pPr>
        <w:ind w:firstLine="360"/>
      </w:pPr>
      <w:r w:rsidRPr="00FB2783">
        <w:t xml:space="preserve">O método </w:t>
      </w:r>
      <w:r w:rsidRPr="00FB2783">
        <w:rPr>
          <w:b/>
          <w:bCs/>
        </w:rPr>
        <w:t>SMART</w:t>
      </w:r>
      <w:r w:rsidRPr="00FB2783">
        <w:t xml:space="preserve"> é uma técnica simples e rápida para decidir a prioridade das diferentes alternativas. Foi usado a primeira vez em Novembro de 19</w:t>
      </w:r>
      <w:r w:rsidR="00151EEE">
        <w:t>81.</w:t>
      </w:r>
    </w:p>
    <w:p w14:paraId="25460527" w14:textId="77777777" w:rsidR="00FB2783" w:rsidRPr="00FB2783" w:rsidRDefault="00FB2783" w:rsidP="008A0C86">
      <w:pPr>
        <w:ind w:firstLine="360"/>
        <w:rPr>
          <w:rFonts w:ascii="Times New Roman" w:hAnsi="Times New Roman" w:cs="Times New Roman"/>
          <w:sz w:val="27"/>
          <w:szCs w:val="27"/>
        </w:rPr>
      </w:pPr>
      <w:r w:rsidRPr="00FB2783">
        <w:t>Consiste em atribuir pontos a cada alternativa, em que as mais importantes têm mais pontos do que as menos importantes.</w:t>
      </w:r>
    </w:p>
    <w:p w14:paraId="0A407A05" w14:textId="77777777" w:rsidR="00FB2783" w:rsidRPr="00FB2783" w:rsidRDefault="00FB2783" w:rsidP="008A0C86">
      <w:pPr>
        <w:ind w:firstLine="360"/>
        <w:rPr>
          <w:rFonts w:ascii="Times New Roman" w:hAnsi="Times New Roman" w:cs="Times New Roman"/>
          <w:sz w:val="27"/>
          <w:szCs w:val="27"/>
        </w:rPr>
      </w:pPr>
      <w:r w:rsidRPr="00FB2783">
        <w:t xml:space="preserve">O método </w:t>
      </w:r>
      <w:r w:rsidRPr="00FB2783">
        <w:rPr>
          <w:b/>
          <w:bCs/>
        </w:rPr>
        <w:t>AHP</w:t>
      </w:r>
      <w:r w:rsidRPr="00FB2783">
        <w:t xml:space="preserve"> é uma técnica estruturada para lidar com decisões complexas. Este é baseado na matemática e na psicologia e foi criada em 1970 por Thomas L. </w:t>
      </w:r>
      <w:proofErr w:type="spellStart"/>
      <w:r w:rsidRPr="00FB2783">
        <w:t>Scoty</w:t>
      </w:r>
      <w:proofErr w:type="spellEnd"/>
      <w:r w:rsidRPr="00FB2783">
        <w:t>, sendo estrutura</w:t>
      </w:r>
      <w:ins w:id="406" w:author="Hugo" w:date="2011-04-03T23:26:00Z">
        <w:r w:rsidR="004B72DE">
          <w:t>da</w:t>
        </w:r>
      </w:ins>
      <w:r w:rsidRPr="00FB2783">
        <w:t xml:space="preserve"> e refinada desde essa altura. </w:t>
      </w:r>
    </w:p>
    <w:p w14:paraId="6695C4EA" w14:textId="77777777" w:rsidR="00FB2783" w:rsidRPr="00FB2783" w:rsidRDefault="00FB2783" w:rsidP="008A0C86">
      <w:pPr>
        <w:ind w:firstLine="360"/>
        <w:rPr>
          <w:rFonts w:ascii="Times New Roman" w:hAnsi="Times New Roman" w:cs="Times New Roman"/>
          <w:sz w:val="27"/>
          <w:szCs w:val="27"/>
        </w:rPr>
      </w:pPr>
      <w:r w:rsidRPr="00FB2783">
        <w:t xml:space="preserve">O </w:t>
      </w:r>
      <w:r w:rsidRPr="008A0C86">
        <w:rPr>
          <w:b/>
        </w:rPr>
        <w:t>AHP</w:t>
      </w:r>
      <w:r w:rsidRPr="0099187D">
        <w:t xml:space="preserve"> é frequentemente usado por grandes equipas para resolução de problemas muito complexos. Eis alguns exemplos de onde o AHP pode ser aplicado:</w:t>
      </w:r>
    </w:p>
    <w:p w14:paraId="1AB04091" w14:textId="77777777" w:rsidR="00FB2783" w:rsidRPr="00FB2783" w:rsidRDefault="00FB2783" w:rsidP="008A0C86">
      <w:pPr>
        <w:pStyle w:val="PargrafodaLista"/>
        <w:numPr>
          <w:ilvl w:val="0"/>
          <w:numId w:val="8"/>
        </w:numPr>
      </w:pPr>
      <w:r>
        <w:t>Ranking: Colocar as alternati</w:t>
      </w:r>
      <w:r w:rsidRPr="00FB2783">
        <w:t>vas do mais para o menos desejado.</w:t>
      </w:r>
    </w:p>
    <w:p w14:paraId="76A9C24E" w14:textId="77777777" w:rsidR="00FB2783" w:rsidRPr="00FB2783" w:rsidRDefault="00FB2783" w:rsidP="008A0C86">
      <w:pPr>
        <w:pStyle w:val="PargrafodaLista"/>
        <w:numPr>
          <w:ilvl w:val="0"/>
          <w:numId w:val="8"/>
        </w:numPr>
      </w:pPr>
      <w:r w:rsidRPr="00FB2783">
        <w:t xml:space="preserve">Definições de Prioridades: </w:t>
      </w:r>
    </w:p>
    <w:p w14:paraId="69901D0D" w14:textId="77777777" w:rsidR="00FB2783" w:rsidRPr="00FB2783" w:rsidRDefault="00FB2783" w:rsidP="008A0C86">
      <w:pPr>
        <w:pStyle w:val="PargrafodaLista"/>
        <w:numPr>
          <w:ilvl w:val="0"/>
          <w:numId w:val="8"/>
        </w:numPr>
      </w:pPr>
      <w:proofErr w:type="gramStart"/>
      <w:r w:rsidRPr="00FB2783">
        <w:t>entre</w:t>
      </w:r>
      <w:proofErr w:type="gramEnd"/>
      <w:r w:rsidRPr="00FB2783">
        <w:t xml:space="preserve"> outros...</w:t>
      </w:r>
    </w:p>
    <w:p w14:paraId="58B75928" w14:textId="77777777" w:rsidR="009362EC" w:rsidRDefault="00A477EF" w:rsidP="002302B2">
      <w:pPr>
        <w:ind w:firstLine="360"/>
      </w:pPr>
      <w:r>
        <w:t xml:space="preserve">O </w:t>
      </w:r>
      <w:proofErr w:type="spellStart"/>
      <w:r w:rsidR="00691D91" w:rsidRPr="008A0C86">
        <w:rPr>
          <w:b/>
        </w:rPr>
        <w:t>ValueF</w:t>
      </w:r>
      <w:r w:rsidRPr="00A477EF">
        <w:rPr>
          <w:b/>
        </w:rPr>
        <w:t>n</w:t>
      </w:r>
      <w:proofErr w:type="spellEnd"/>
      <w:r>
        <w:t xml:space="preserve"> </w:t>
      </w:r>
      <w:r w:rsidRPr="00A477EF">
        <w:t xml:space="preserve">corresponde a uma função que mapeia directamente a </w:t>
      </w:r>
      <w:r w:rsidR="00B71BA6" w:rsidRPr="00A477EF">
        <w:t>avaliação das alternativas, podendo ser maximizada</w:t>
      </w:r>
      <w:r w:rsidRPr="00A477EF">
        <w:t xml:space="preserve"> ou minimizada</w:t>
      </w:r>
      <w:ins w:id="407" w:author="Hugo" w:date="2011-04-04T21:41:00Z">
        <w:r w:rsidR="008C49FC">
          <w:rPr>
            <w:rFonts w:ascii="Arial" w:hAnsi="Arial" w:cs="Arial"/>
            <w:color w:val="FF0000"/>
          </w:rPr>
          <w:t xml:space="preserve"> </w:t>
        </w:r>
      </w:ins>
      <w:del w:id="408" w:author="Hugo" w:date="2011-04-04T21:41:00Z">
        <w:r w:rsidRPr="00A477EF" w:rsidDel="008C49FC">
          <w:delText>.</w:delText>
        </w:r>
        <w:r w:rsidR="00501DE6" w:rsidRPr="00501DE6" w:rsidDel="008C49FC">
          <w:rPr>
            <w:rFonts w:ascii="Arial" w:hAnsi="Arial" w:cs="Arial"/>
            <w:color w:val="FF0000"/>
          </w:rPr>
          <w:delText xml:space="preserve"> </w:delText>
        </w:r>
      </w:del>
      <w:r w:rsidR="00501DE6" w:rsidRPr="00501DE6">
        <w:t>(consoante a pretensão do utilizador em maximizar ou minimizar o atributo em causa)</w:t>
      </w:r>
      <w:r w:rsidR="002302B2">
        <w:t>.</w:t>
      </w:r>
    </w:p>
    <w:p w14:paraId="0CE440C8" w14:textId="77777777" w:rsidR="009362EC" w:rsidDel="00094013" w:rsidRDefault="009362EC" w:rsidP="009362EC">
      <w:pPr>
        <w:pStyle w:val="Cabealho1"/>
        <w:rPr>
          <w:del w:id="409" w:author="Ana Isabel Sampaio" w:date="2011-04-26T22:05:00Z"/>
          <w:caps/>
        </w:rPr>
      </w:pPr>
      <w:bookmarkStart w:id="410" w:name="_Toc292488761"/>
      <w:r>
        <w:lastRenderedPageBreak/>
        <w:t xml:space="preserve">Capítulo 5 | </w:t>
      </w:r>
      <w:r>
        <w:rPr>
          <w:caps/>
        </w:rPr>
        <w:t>Planeamento de Actividades</w:t>
      </w:r>
      <w:bookmarkEnd w:id="410"/>
    </w:p>
    <w:p w14:paraId="2B95E5B1" w14:textId="77777777" w:rsidR="009362EC" w:rsidDel="00094013" w:rsidRDefault="009362EC">
      <w:pPr>
        <w:rPr>
          <w:del w:id="411" w:author="Ana Isabel Sampaio" w:date="2011-04-26T22:05:00Z"/>
        </w:rPr>
      </w:pPr>
    </w:p>
    <w:p w14:paraId="30997126" w14:textId="2C1A8B3C" w:rsidR="00A21F93" w:rsidRPr="008A7665" w:rsidDel="00094013" w:rsidRDefault="00A21F93" w:rsidP="00A21F93">
      <w:pPr>
        <w:pStyle w:val="Cabealho2"/>
        <w:rPr>
          <w:del w:id="412" w:author="Ana Isabel Sampaio" w:date="2011-04-26T22:05:00Z"/>
        </w:rPr>
      </w:pPr>
      <w:del w:id="413" w:author="Ana Isabel Sampaio" w:date="2011-04-26T22:05:00Z">
        <w:r w:rsidDel="00094013">
          <w:delText>5.1 Organização das fases seguintes</w:delText>
        </w:r>
      </w:del>
    </w:p>
    <w:p w14:paraId="09967AFA" w14:textId="115C5717" w:rsidR="00A21F93" w:rsidRPr="002302B2" w:rsidDel="00094013" w:rsidRDefault="00A21F93" w:rsidP="00C15DDE">
      <w:pPr>
        <w:rPr>
          <w:del w:id="414" w:author="Ana Isabel Sampaio" w:date="2011-04-26T22:05:00Z"/>
        </w:rPr>
      </w:pPr>
    </w:p>
    <w:p w14:paraId="6CF876D3" w14:textId="0937AAFD" w:rsidR="00C15DDE" w:rsidRPr="00C15DDE" w:rsidDel="00094013" w:rsidRDefault="00C15DDE" w:rsidP="00C15DDE">
      <w:pPr>
        <w:rPr>
          <w:del w:id="415" w:author="Ana Isabel Sampaio" w:date="2011-04-26T22:05:00Z"/>
          <w:sz w:val="27"/>
          <w:szCs w:val="27"/>
        </w:rPr>
      </w:pPr>
      <w:del w:id="416" w:author="Ana Isabel Sampaio" w:date="2011-04-26T22:05:00Z">
        <w:r w:rsidDel="00094013">
          <w:tab/>
        </w:r>
        <w:r w:rsidRPr="00C15DDE" w:rsidDel="00094013">
          <w:delText>De acordo com o que está previsto na fase seguinte, iremos fazer a modelação utilizando a linguagem UML.</w:delText>
        </w:r>
      </w:del>
    </w:p>
    <w:p w14:paraId="12F36ABA" w14:textId="2D6A4EF6" w:rsidR="00C15DDE" w:rsidRPr="00C15DDE" w:rsidDel="00094013" w:rsidRDefault="00C15DDE" w:rsidP="00C15DDE">
      <w:pPr>
        <w:ind w:firstLine="708"/>
        <w:rPr>
          <w:del w:id="417" w:author="Ana Isabel Sampaio" w:date="2011-04-26T22:05:00Z"/>
          <w:rFonts w:ascii="Times New Roman" w:eastAsia="Times New Roman" w:hAnsi="Times New Roman" w:cs="Times New Roman"/>
          <w:sz w:val="27"/>
          <w:szCs w:val="27"/>
        </w:rPr>
      </w:pPr>
      <w:del w:id="418" w:author="Ana Isabel Sampaio" w:date="2011-04-26T22:05:00Z">
        <w:r w:rsidRPr="00C15DDE" w:rsidDel="00094013">
          <w:rPr>
            <w:rFonts w:eastAsia="Times New Roman"/>
          </w:rPr>
          <w:delText>Nessa etapa iremos realizar, em princípio, os seguintes diagramas:</w:delText>
        </w:r>
      </w:del>
    </w:p>
    <w:p w14:paraId="1F520E9B" w14:textId="335B7BED" w:rsidR="00C15DDE" w:rsidRPr="00C15DDE" w:rsidDel="00094013" w:rsidRDefault="00C15DDE" w:rsidP="00C15DDE">
      <w:pPr>
        <w:pStyle w:val="PargrafodaLista"/>
        <w:numPr>
          <w:ilvl w:val="0"/>
          <w:numId w:val="16"/>
        </w:numPr>
        <w:rPr>
          <w:del w:id="419" w:author="Ana Isabel Sampaio" w:date="2011-04-26T22:05:00Z"/>
          <w:rFonts w:eastAsia="Times New Roman"/>
        </w:rPr>
      </w:pPr>
      <w:del w:id="420" w:author="Ana Isabel Sampaio" w:date="2011-04-26T22:05:00Z">
        <w:r w:rsidRPr="00C15DDE" w:rsidDel="00094013">
          <w:rPr>
            <w:rFonts w:eastAsia="Times New Roman"/>
          </w:rPr>
          <w:delText>Modelo de domínio.</w:delText>
        </w:r>
      </w:del>
    </w:p>
    <w:p w14:paraId="2A070A28" w14:textId="4B21E5A3" w:rsidR="00C15DDE" w:rsidRPr="00C15DDE" w:rsidDel="00094013" w:rsidRDefault="00C15DDE" w:rsidP="00C15DDE">
      <w:pPr>
        <w:pStyle w:val="PargrafodaLista"/>
        <w:numPr>
          <w:ilvl w:val="0"/>
          <w:numId w:val="16"/>
        </w:numPr>
        <w:rPr>
          <w:del w:id="421" w:author="Ana Isabel Sampaio" w:date="2011-04-26T22:05:00Z"/>
          <w:rFonts w:eastAsia="Times New Roman"/>
        </w:rPr>
      </w:pPr>
      <w:del w:id="422" w:author="Ana Isabel Sampaio" w:date="2011-04-26T22:05:00Z">
        <w:r w:rsidRPr="00C15DDE" w:rsidDel="00094013">
          <w:rPr>
            <w:rFonts w:eastAsia="Times New Roman"/>
          </w:rPr>
          <w:delText>Diagrama de Use Cases.</w:delText>
        </w:r>
      </w:del>
    </w:p>
    <w:p w14:paraId="6B1D5CB2" w14:textId="5CB51B12" w:rsidR="00C15DDE" w:rsidRPr="00C15DDE" w:rsidDel="00094013" w:rsidRDefault="00C15DDE" w:rsidP="00C15DDE">
      <w:pPr>
        <w:pStyle w:val="PargrafodaLista"/>
        <w:numPr>
          <w:ilvl w:val="0"/>
          <w:numId w:val="16"/>
        </w:numPr>
        <w:rPr>
          <w:del w:id="423" w:author="Ana Isabel Sampaio" w:date="2011-04-26T22:05:00Z"/>
          <w:rFonts w:eastAsia="Times New Roman"/>
        </w:rPr>
      </w:pPr>
      <w:del w:id="424" w:author="Ana Isabel Sampaio" w:date="2011-04-26T22:05:00Z">
        <w:r w:rsidRPr="00C15DDE" w:rsidDel="00094013">
          <w:rPr>
            <w:rFonts w:eastAsia="Times New Roman"/>
          </w:rPr>
          <w:delText>Diagrama de Sequência.</w:delText>
        </w:r>
      </w:del>
    </w:p>
    <w:p w14:paraId="607A1365" w14:textId="19159E8A" w:rsidR="00C15DDE" w:rsidRPr="00C15DDE" w:rsidDel="00094013" w:rsidRDefault="00C15DDE" w:rsidP="00C15DDE">
      <w:pPr>
        <w:pStyle w:val="PargrafodaLista"/>
        <w:numPr>
          <w:ilvl w:val="0"/>
          <w:numId w:val="16"/>
        </w:numPr>
        <w:rPr>
          <w:del w:id="425" w:author="Ana Isabel Sampaio" w:date="2011-04-26T22:05:00Z"/>
          <w:rFonts w:eastAsia="Times New Roman"/>
        </w:rPr>
      </w:pPr>
      <w:del w:id="426" w:author="Ana Isabel Sampaio" w:date="2011-04-26T22:05:00Z">
        <w:r w:rsidRPr="00C15DDE" w:rsidDel="00094013">
          <w:rPr>
            <w:rFonts w:eastAsia="Times New Roman"/>
          </w:rPr>
          <w:delText>Outros diagramas que possam ser necessários.</w:delText>
        </w:r>
      </w:del>
    </w:p>
    <w:p w14:paraId="4646F7E9" w14:textId="77EFB34F" w:rsidR="00C15DDE" w:rsidRPr="00C15DDE" w:rsidDel="00094013" w:rsidRDefault="00C15DDE" w:rsidP="00C15DDE">
      <w:pPr>
        <w:ind w:firstLine="708"/>
        <w:rPr>
          <w:del w:id="427" w:author="Ana Isabel Sampaio" w:date="2011-04-26T22:05:00Z"/>
          <w:rFonts w:ascii="Times New Roman" w:eastAsia="Times New Roman" w:hAnsi="Times New Roman" w:cs="Times New Roman"/>
          <w:sz w:val="27"/>
          <w:szCs w:val="27"/>
        </w:rPr>
      </w:pPr>
      <w:del w:id="428" w:author="Ana Isabel Sampaio" w:date="2011-04-26T22:05:00Z">
        <w:r w:rsidRPr="00C15DDE" w:rsidDel="00094013">
          <w:rPr>
            <w:rFonts w:eastAsia="Times New Roman"/>
          </w:rPr>
          <w:delText>Estes diagramas permitirão ter uma ideia mais concreta do que será necessário realizar na fase de implementação, poupando-nos tempo e trabalho na elaboração de raciocínios.</w:delText>
        </w:r>
      </w:del>
    </w:p>
    <w:p w14:paraId="2BA186E7" w14:textId="2BE0BDBE" w:rsidR="00C15DDE" w:rsidRPr="00C15DDE" w:rsidDel="00094013" w:rsidRDefault="00C15DDE" w:rsidP="00C15DDE">
      <w:pPr>
        <w:ind w:firstLine="708"/>
        <w:rPr>
          <w:del w:id="429" w:author="Ana Isabel Sampaio" w:date="2011-04-26T22:05:00Z"/>
          <w:rFonts w:ascii="Times New Roman" w:eastAsia="Times New Roman" w:hAnsi="Times New Roman" w:cs="Times New Roman"/>
          <w:sz w:val="27"/>
          <w:szCs w:val="27"/>
        </w:rPr>
      </w:pPr>
      <w:del w:id="430" w:author="Ana Isabel Sampaio" w:date="2011-04-26T22:05:00Z">
        <w:r w:rsidRPr="00C15DDE" w:rsidDel="00094013">
          <w:rPr>
            <w:rFonts w:eastAsia="Times New Roman"/>
          </w:rPr>
          <w:delText>A última fase será a implementação. Esta fase é o culminar do projecto. Ainda não temos um plano de trabalho elaborado para esta fase, pois tudo irá depender da fase 2. Sobre esta fase apenas temos estabelecida a entrega do projecto e relatório final.</w:delText>
        </w:r>
      </w:del>
    </w:p>
    <w:p w14:paraId="6EC11CEA" w14:textId="77777777" w:rsidR="00482D7B" w:rsidRDefault="00482D7B">
      <w:pPr>
        <w:pStyle w:val="Cabealho1"/>
        <w:pPrChange w:id="431" w:author="Ana Isabel Sampaio" w:date="2011-04-26T22:05:00Z">
          <w:pPr/>
        </w:pPrChange>
      </w:pPr>
    </w:p>
    <w:p w14:paraId="1D30FF5E" w14:textId="2078E501" w:rsidR="00094013" w:rsidRDefault="00094013" w:rsidP="00094013">
      <w:pPr>
        <w:pStyle w:val="Cabealho2"/>
        <w:rPr>
          <w:ins w:id="432" w:author="Ana Isabel Sampaio" w:date="2011-04-26T22:07:00Z"/>
        </w:rPr>
      </w:pPr>
      <w:bookmarkStart w:id="433" w:name="_Toc292488762"/>
      <w:ins w:id="434" w:author="Ana Isabel Sampaio" w:date="2011-04-26T22:07:00Z">
        <w:r>
          <w:t>5.1 Diagrama Previsto do planeamento de actividades</w:t>
        </w:r>
        <w:bookmarkEnd w:id="433"/>
      </w:ins>
    </w:p>
    <w:p w14:paraId="67166489" w14:textId="77777777" w:rsidR="00094013" w:rsidRDefault="00094013" w:rsidP="00A21F93">
      <w:pPr>
        <w:rPr>
          <w:ins w:id="435" w:author="Ana Isabel Sampaio" w:date="2011-04-26T22:08:00Z"/>
          <w:b/>
        </w:rPr>
      </w:pPr>
    </w:p>
    <w:p w14:paraId="017F246A" w14:textId="5024437E" w:rsidR="00482D7B" w:rsidDel="00094013" w:rsidRDefault="00094013">
      <w:pPr>
        <w:ind w:firstLine="708"/>
        <w:rPr>
          <w:del w:id="436" w:author="Ana Isabel Sampaio" w:date="2011-04-26T22:06:00Z"/>
        </w:rPr>
        <w:pPrChange w:id="437" w:author="Ana Isabel Sampaio" w:date="2011-04-26T22:08:00Z">
          <w:pPr/>
        </w:pPrChange>
      </w:pPr>
      <w:ins w:id="438" w:author="Ana Isabel Sampaio" w:date="2011-04-26T22:07:00Z">
        <w:r w:rsidRPr="008A0C86">
          <w:rPr>
            <w:noProof/>
          </w:rPr>
          <w:drawing>
            <wp:anchor distT="0" distB="0" distL="114300" distR="114300" simplePos="0" relativeHeight="251661312" behindDoc="0" locked="0" layoutInCell="1" allowOverlap="1" wp14:anchorId="55CC9E23" wp14:editId="1CE67507">
              <wp:simplePos x="0" y="0"/>
              <wp:positionH relativeFrom="column">
                <wp:posOffset>330835</wp:posOffset>
              </wp:positionH>
              <wp:positionV relativeFrom="paragraph">
                <wp:posOffset>344805</wp:posOffset>
              </wp:positionV>
              <wp:extent cx="1706880" cy="2743200"/>
              <wp:effectExtent l="0" t="0" r="0" b="0"/>
              <wp:wrapSquare wrapText="bothSides"/>
              <wp:docPr id="5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legendas.png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06880" cy="27432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ins w:id="439" w:author="Ana Isabel Sampaio" w:date="2011-04-26T22:08:00Z">
        <w:r>
          <w:rPr>
            <w:b/>
          </w:rPr>
          <w:tab/>
        </w:r>
        <w:r w:rsidRPr="008A0C86">
          <w:rPr>
            <w:b/>
          </w:rPr>
          <w:t>Legenda</w:t>
        </w:r>
      </w:ins>
    </w:p>
    <w:p w14:paraId="05A49D1A" w14:textId="77777777" w:rsidR="00482D7B" w:rsidDel="00094013" w:rsidRDefault="00482D7B">
      <w:pPr>
        <w:ind w:firstLine="708"/>
        <w:rPr>
          <w:del w:id="440" w:author="Ana Isabel Sampaio" w:date="2011-04-26T22:06:00Z"/>
        </w:rPr>
        <w:pPrChange w:id="441" w:author="Ana Isabel Sampaio" w:date="2011-04-26T22:08:00Z">
          <w:pPr/>
        </w:pPrChange>
      </w:pPr>
    </w:p>
    <w:p w14:paraId="172B9077" w14:textId="647F6FEE" w:rsidR="00482D7B" w:rsidDel="00094013" w:rsidRDefault="00482D7B">
      <w:pPr>
        <w:ind w:firstLine="708"/>
        <w:rPr>
          <w:del w:id="442" w:author="Ana Isabel Sampaio" w:date="2011-04-26T22:06:00Z"/>
        </w:rPr>
        <w:pPrChange w:id="443" w:author="Ana Isabel Sampaio" w:date="2011-04-26T22:08:00Z">
          <w:pPr/>
        </w:pPrChange>
      </w:pPr>
    </w:p>
    <w:p w14:paraId="7D51F608" w14:textId="01BE03B2" w:rsidR="00482D7B" w:rsidDel="00094013" w:rsidRDefault="00482D7B">
      <w:pPr>
        <w:ind w:firstLine="708"/>
        <w:rPr>
          <w:del w:id="444" w:author="Ana Isabel Sampaio" w:date="2011-04-26T22:06:00Z"/>
        </w:rPr>
        <w:pPrChange w:id="445" w:author="Ana Isabel Sampaio" w:date="2011-04-26T22:08:00Z">
          <w:pPr/>
        </w:pPrChange>
      </w:pPr>
    </w:p>
    <w:p w14:paraId="4C5898CF" w14:textId="71A06A40" w:rsidR="00482D7B" w:rsidDel="00094013" w:rsidRDefault="00482D7B">
      <w:pPr>
        <w:ind w:firstLine="708"/>
        <w:rPr>
          <w:del w:id="446" w:author="Ana Isabel Sampaio" w:date="2011-04-26T22:06:00Z"/>
        </w:rPr>
        <w:pPrChange w:id="447" w:author="Ana Isabel Sampaio" w:date="2011-04-26T22:08:00Z">
          <w:pPr/>
        </w:pPrChange>
      </w:pPr>
    </w:p>
    <w:p w14:paraId="7DEB0BA5" w14:textId="321907FF" w:rsidR="00482D7B" w:rsidDel="00094013" w:rsidRDefault="00482D7B">
      <w:pPr>
        <w:ind w:firstLine="708"/>
        <w:rPr>
          <w:del w:id="448" w:author="Ana Isabel Sampaio" w:date="2011-04-26T22:06:00Z"/>
        </w:rPr>
        <w:pPrChange w:id="449" w:author="Ana Isabel Sampaio" w:date="2011-04-26T22:08:00Z">
          <w:pPr/>
        </w:pPrChange>
      </w:pPr>
    </w:p>
    <w:p w14:paraId="3D2ABFF6" w14:textId="05549E07" w:rsidR="00482D7B" w:rsidDel="00094013" w:rsidRDefault="00482D7B">
      <w:pPr>
        <w:ind w:firstLine="708"/>
        <w:rPr>
          <w:del w:id="450" w:author="Ana Isabel Sampaio" w:date="2011-04-26T22:06:00Z"/>
        </w:rPr>
        <w:pPrChange w:id="451" w:author="Ana Isabel Sampaio" w:date="2011-04-26T22:08:00Z">
          <w:pPr/>
        </w:pPrChange>
      </w:pPr>
    </w:p>
    <w:p w14:paraId="2C13267F" w14:textId="1A3F2499" w:rsidR="00482D7B" w:rsidDel="00094013" w:rsidRDefault="00482D7B">
      <w:pPr>
        <w:ind w:firstLine="708"/>
        <w:rPr>
          <w:del w:id="452" w:author="Ana Isabel Sampaio" w:date="2011-04-26T22:06:00Z"/>
        </w:rPr>
        <w:pPrChange w:id="453" w:author="Ana Isabel Sampaio" w:date="2011-04-26T22:08:00Z">
          <w:pPr/>
        </w:pPrChange>
      </w:pPr>
    </w:p>
    <w:p w14:paraId="75B89FB7" w14:textId="77777777" w:rsidR="00482D7B" w:rsidRDefault="00482D7B">
      <w:pPr>
        <w:ind w:firstLine="708"/>
        <w:pPrChange w:id="454" w:author="Ana Isabel Sampaio" w:date="2011-04-26T22:08:00Z">
          <w:pPr/>
        </w:pPrChange>
      </w:pPr>
    </w:p>
    <w:p w14:paraId="46D4178E" w14:textId="347A34D4" w:rsidR="00482D7B" w:rsidRDefault="00094013" w:rsidP="00A21F93">
      <w:r w:rsidRPr="008A0C86">
        <w:rPr>
          <w:noProof/>
        </w:rPr>
        <w:drawing>
          <wp:anchor distT="0" distB="0" distL="114300" distR="114300" simplePos="0" relativeHeight="251658240" behindDoc="0" locked="0" layoutInCell="1" allowOverlap="1" wp14:anchorId="509F3DF5" wp14:editId="7CBC7599">
            <wp:simplePos x="0" y="0"/>
            <wp:positionH relativeFrom="margin">
              <wp:posOffset>-2286000</wp:posOffset>
            </wp:positionH>
            <wp:positionV relativeFrom="margin">
              <wp:posOffset>2856230</wp:posOffset>
            </wp:positionV>
            <wp:extent cx="7935595" cy="3657600"/>
            <wp:effectExtent l="30798" t="20002" r="20002" b="20003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35595" cy="3657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504D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9887F7" w14:textId="43D6AEF7" w:rsidR="00482D7B" w:rsidRDefault="00482D7B" w:rsidP="00A21F93"/>
    <w:p w14:paraId="191091FB" w14:textId="77777777" w:rsidR="00094013" w:rsidRDefault="00094013" w:rsidP="00094013">
      <w:pPr>
        <w:jc w:val="center"/>
        <w:rPr>
          <w:ins w:id="455" w:author="Ana Isabel Sampaio" w:date="2011-04-26T22:08:00Z"/>
        </w:rPr>
      </w:pPr>
    </w:p>
    <w:p w14:paraId="2BBD14AA" w14:textId="77777777" w:rsidR="00094013" w:rsidRDefault="00094013" w:rsidP="00094013">
      <w:pPr>
        <w:jc w:val="center"/>
        <w:rPr>
          <w:ins w:id="456" w:author="Ana Isabel Sampaio" w:date="2011-04-26T22:08:00Z"/>
        </w:rPr>
      </w:pPr>
    </w:p>
    <w:p w14:paraId="0FCE865E" w14:textId="77777777" w:rsidR="00094013" w:rsidRDefault="00094013" w:rsidP="00094013">
      <w:pPr>
        <w:jc w:val="center"/>
        <w:rPr>
          <w:ins w:id="457" w:author="Ana Isabel Sampaio" w:date="2011-04-26T22:08:00Z"/>
        </w:rPr>
      </w:pPr>
    </w:p>
    <w:p w14:paraId="01057801" w14:textId="77777777" w:rsidR="00094013" w:rsidRDefault="00094013" w:rsidP="00094013">
      <w:pPr>
        <w:jc w:val="center"/>
        <w:rPr>
          <w:ins w:id="458" w:author="Ana Isabel Sampaio" w:date="2011-04-26T22:08:00Z"/>
        </w:rPr>
      </w:pPr>
    </w:p>
    <w:p w14:paraId="49D96626" w14:textId="77777777" w:rsidR="00094013" w:rsidRDefault="00094013" w:rsidP="00094013">
      <w:pPr>
        <w:jc w:val="center"/>
        <w:rPr>
          <w:ins w:id="459" w:author="Ana Isabel Sampaio" w:date="2011-04-26T22:08:00Z"/>
        </w:rPr>
      </w:pPr>
    </w:p>
    <w:p w14:paraId="3430AAF4" w14:textId="77777777" w:rsidR="00094013" w:rsidRDefault="00094013" w:rsidP="00094013">
      <w:pPr>
        <w:jc w:val="center"/>
        <w:rPr>
          <w:ins w:id="460" w:author="Ana Isabel Sampaio" w:date="2011-04-26T22:08:00Z"/>
        </w:rPr>
      </w:pPr>
    </w:p>
    <w:p w14:paraId="4A1B2E34" w14:textId="77777777" w:rsidR="00094013" w:rsidRDefault="00094013" w:rsidP="00094013">
      <w:pPr>
        <w:jc w:val="center"/>
        <w:rPr>
          <w:ins w:id="461" w:author="Ana Isabel Sampaio" w:date="2011-04-26T22:08:00Z"/>
        </w:rPr>
      </w:pPr>
    </w:p>
    <w:p w14:paraId="64F879B9" w14:textId="77777777" w:rsidR="00094013" w:rsidRDefault="00094013" w:rsidP="00094013">
      <w:pPr>
        <w:jc w:val="center"/>
        <w:rPr>
          <w:ins w:id="462" w:author="Ana Isabel Sampaio" w:date="2011-04-26T22:09:00Z"/>
        </w:rPr>
      </w:pPr>
    </w:p>
    <w:p w14:paraId="2B6293E3" w14:textId="77777777" w:rsidR="00094013" w:rsidRDefault="00094013" w:rsidP="00094013">
      <w:pPr>
        <w:jc w:val="center"/>
        <w:rPr>
          <w:ins w:id="463" w:author="Ana Isabel Sampaio" w:date="2011-04-26T22:09:00Z"/>
        </w:rPr>
      </w:pPr>
    </w:p>
    <w:p w14:paraId="236FF4D7" w14:textId="77777777" w:rsidR="00094013" w:rsidRDefault="00094013" w:rsidP="00094013">
      <w:pPr>
        <w:tabs>
          <w:tab w:val="left" w:pos="6237"/>
        </w:tabs>
        <w:jc w:val="center"/>
        <w:rPr>
          <w:ins w:id="464" w:author="Ana Isabel Sampaio" w:date="2011-04-26T22:08:00Z"/>
        </w:rPr>
      </w:pPr>
      <w:ins w:id="465" w:author="Ana Isabel Sampaio" w:date="2011-04-26T22:08:00Z">
        <w:r>
          <w:t xml:space="preserve">Este diagrama foi realizado utilizando a ferramenta Microsoft </w:t>
        </w:r>
        <w:proofErr w:type="spellStart"/>
        <w:r>
          <w:t>Project</w:t>
        </w:r>
        <w:proofErr w:type="spellEnd"/>
        <w:r>
          <w:t>.</w:t>
        </w:r>
      </w:ins>
    </w:p>
    <w:p w14:paraId="23480C4C" w14:textId="77777777" w:rsidR="00094013" w:rsidRDefault="00094013">
      <w:pPr>
        <w:jc w:val="left"/>
        <w:rPr>
          <w:ins w:id="466" w:author="Ana Isabel Sampaio" w:date="2011-04-26T22:17:00Z"/>
        </w:rPr>
      </w:pPr>
      <w:ins w:id="467" w:author="Ana Isabel Sampaio" w:date="2011-04-26T22:17:00Z">
        <w:r>
          <w:br w:type="page"/>
        </w:r>
      </w:ins>
    </w:p>
    <w:p w14:paraId="63A4DF5A" w14:textId="49036BB6" w:rsidR="00A21F93" w:rsidDel="00094013" w:rsidRDefault="00A21F93">
      <w:pPr>
        <w:pStyle w:val="Cabealho1"/>
        <w:rPr>
          <w:del w:id="468" w:author="Ana Isabel Sampaio" w:date="2011-04-26T22:17:00Z"/>
        </w:rPr>
        <w:pPrChange w:id="469" w:author="Hugo" w:date="2011-05-06T23:19:00Z">
          <w:pPr>
            <w:jc w:val="left"/>
          </w:pPr>
        </w:pPrChange>
      </w:pPr>
      <w:del w:id="470" w:author="Ana Isabel Sampaio" w:date="2011-04-26T22:17:00Z">
        <w:r w:rsidDel="00094013">
          <w:lastRenderedPageBreak/>
          <w:br w:type="page"/>
        </w:r>
      </w:del>
    </w:p>
    <w:p w14:paraId="47196A9E" w14:textId="6A24B497" w:rsidR="009362EC" w:rsidDel="00094013" w:rsidRDefault="009362EC">
      <w:pPr>
        <w:pStyle w:val="Cabealho1"/>
        <w:rPr>
          <w:del w:id="471" w:author="Ana Isabel Sampaio" w:date="2011-04-26T22:06:00Z"/>
        </w:rPr>
        <w:pPrChange w:id="472" w:author="Hugo" w:date="2011-05-06T23:19:00Z">
          <w:pPr>
            <w:pStyle w:val="Cabealho2"/>
          </w:pPr>
        </w:pPrChange>
      </w:pPr>
      <w:del w:id="473" w:author="Ana Isabel Sampaio" w:date="2011-04-26T22:06:00Z">
        <w:r w:rsidDel="00094013">
          <w:delText>5.</w:delText>
        </w:r>
      </w:del>
      <w:del w:id="474" w:author="Ana Isabel Sampaio" w:date="2011-04-26T22:05:00Z">
        <w:r w:rsidR="00A21F93" w:rsidDel="00094013">
          <w:delText>2</w:delText>
        </w:r>
      </w:del>
      <w:del w:id="475" w:author="Ana Isabel Sampaio" w:date="2011-04-26T22:06:00Z">
        <w:r w:rsidR="00A21F93" w:rsidDel="00094013">
          <w:delText xml:space="preserve"> </w:delText>
        </w:r>
        <w:r w:rsidDel="00094013">
          <w:delText xml:space="preserve">Diagrama </w:delText>
        </w:r>
        <w:r w:rsidR="00393504" w:rsidDel="00094013">
          <w:delText>Previsto do planeamento de actividades</w:delText>
        </w:r>
      </w:del>
    </w:p>
    <w:p w14:paraId="351C10F5" w14:textId="07ED83E7" w:rsidR="00C35E8D" w:rsidRPr="008A0C86" w:rsidDel="00094013" w:rsidRDefault="00A21F93">
      <w:pPr>
        <w:pStyle w:val="Cabealho1"/>
        <w:rPr>
          <w:del w:id="476" w:author="Ana Isabel Sampaio" w:date="2011-04-26T22:09:00Z"/>
        </w:rPr>
        <w:pPrChange w:id="477" w:author="Hugo" w:date="2011-05-06T23:19:00Z">
          <w:pPr>
            <w:spacing w:after="0" w:line="240" w:lineRule="auto"/>
            <w:jc w:val="center"/>
          </w:pPr>
        </w:pPrChange>
      </w:pPr>
      <w:del w:id="478" w:author="Ana Isabel Sampaio" w:date="2011-04-26T22:09:00Z">
        <w:r w:rsidDel="00094013">
          <w:delText xml:space="preserve">  </w:delText>
        </w:r>
        <w:r w:rsidR="00793118" w:rsidDel="00094013">
          <w:delText xml:space="preserve">  </w:delText>
        </w:r>
      </w:del>
      <w:del w:id="479" w:author="Ana Isabel Sampaio" w:date="2011-04-26T22:07:00Z">
        <w:r w:rsidR="00793118" w:rsidRPr="008A0C86" w:rsidDel="00094013">
          <w:delText>Legenda</w:delText>
        </w:r>
      </w:del>
    </w:p>
    <w:p w14:paraId="10C34D84" w14:textId="7C1794D3" w:rsidR="00793118" w:rsidDel="00094013" w:rsidRDefault="00793118">
      <w:pPr>
        <w:pStyle w:val="Cabealho1"/>
        <w:rPr>
          <w:del w:id="480" w:author="Ana Isabel Sampaio" w:date="2011-04-26T22:09:00Z"/>
        </w:rPr>
        <w:pPrChange w:id="481" w:author="Hugo" w:date="2011-05-06T23:19:00Z">
          <w:pPr/>
        </w:pPrChange>
      </w:pPr>
      <w:del w:id="482" w:author="Ana Isabel Sampaio" w:date="2011-04-26T22:07:00Z">
        <w:r w:rsidRPr="001D1635" w:rsidDel="00094013">
          <w:rPr>
            <w:noProof/>
          </w:rPr>
          <w:drawing>
            <wp:anchor distT="0" distB="0" distL="114300" distR="114300" simplePos="0" relativeHeight="251659264" behindDoc="0" locked="0" layoutInCell="1" allowOverlap="1" wp14:anchorId="5E3E2AC2" wp14:editId="35BDE82D">
              <wp:simplePos x="0" y="0"/>
              <wp:positionH relativeFrom="column">
                <wp:align>left</wp:align>
              </wp:positionH>
              <wp:positionV relativeFrom="paragraph">
                <wp:align>top</wp:align>
              </wp:positionV>
              <wp:extent cx="1837690" cy="2952750"/>
              <wp:effectExtent l="0" t="0" r="0" b="0"/>
              <wp:wrapSquare wrapText="bothSides"/>
              <wp:docPr id="2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legendas.png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37690" cy="29527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2F817182" w14:textId="7FD03198" w:rsidR="00793118" w:rsidDel="00094013" w:rsidRDefault="00793118">
      <w:pPr>
        <w:pStyle w:val="Cabealho1"/>
        <w:rPr>
          <w:del w:id="483" w:author="Ana Isabel Sampaio" w:date="2011-04-26T22:09:00Z"/>
        </w:rPr>
        <w:pPrChange w:id="484" w:author="Hugo" w:date="2011-05-06T23:19:00Z">
          <w:pPr/>
        </w:pPrChange>
      </w:pPr>
    </w:p>
    <w:p w14:paraId="13EC56AE" w14:textId="710B9505" w:rsidR="00393504" w:rsidDel="00094013" w:rsidRDefault="00393504">
      <w:pPr>
        <w:pStyle w:val="Cabealho1"/>
        <w:rPr>
          <w:del w:id="485" w:author="Ana Isabel Sampaio" w:date="2011-04-26T22:09:00Z"/>
        </w:rPr>
        <w:pPrChange w:id="486" w:author="Hugo" w:date="2011-05-06T23:19:00Z">
          <w:pPr/>
        </w:pPrChange>
      </w:pPr>
    </w:p>
    <w:p w14:paraId="6CC60B81" w14:textId="6460C3F2" w:rsidR="00393504" w:rsidDel="00094013" w:rsidRDefault="00393504">
      <w:pPr>
        <w:pStyle w:val="Cabealho1"/>
        <w:rPr>
          <w:del w:id="487" w:author="Ana Isabel Sampaio" w:date="2011-04-26T22:09:00Z"/>
        </w:rPr>
        <w:pPrChange w:id="488" w:author="Hugo" w:date="2011-05-06T23:19:00Z">
          <w:pPr/>
        </w:pPrChange>
      </w:pPr>
    </w:p>
    <w:p w14:paraId="04B439D8" w14:textId="6F4A00BD" w:rsidR="00393504" w:rsidDel="00094013" w:rsidRDefault="00393504">
      <w:pPr>
        <w:pStyle w:val="Cabealho1"/>
        <w:rPr>
          <w:del w:id="489" w:author="Ana Isabel Sampaio" w:date="2011-04-26T22:09:00Z"/>
        </w:rPr>
        <w:pPrChange w:id="490" w:author="Hugo" w:date="2011-05-06T23:19:00Z">
          <w:pPr/>
        </w:pPrChange>
      </w:pPr>
    </w:p>
    <w:p w14:paraId="111BCF31" w14:textId="050B4D19" w:rsidR="00393504" w:rsidDel="00094013" w:rsidRDefault="00393504">
      <w:pPr>
        <w:pStyle w:val="Cabealho1"/>
        <w:rPr>
          <w:del w:id="491" w:author="Ana Isabel Sampaio" w:date="2011-04-26T22:09:00Z"/>
        </w:rPr>
        <w:pPrChange w:id="492" w:author="Hugo" w:date="2011-05-06T23:19:00Z">
          <w:pPr/>
        </w:pPrChange>
      </w:pPr>
    </w:p>
    <w:p w14:paraId="72E8355B" w14:textId="1D996411" w:rsidR="00393504" w:rsidDel="00094013" w:rsidRDefault="00393504">
      <w:pPr>
        <w:pStyle w:val="Cabealho1"/>
        <w:rPr>
          <w:del w:id="493" w:author="Ana Isabel Sampaio" w:date="2011-04-26T22:09:00Z"/>
        </w:rPr>
        <w:pPrChange w:id="494" w:author="Hugo" w:date="2011-05-06T23:19:00Z">
          <w:pPr/>
        </w:pPrChange>
      </w:pPr>
    </w:p>
    <w:p w14:paraId="5153EADB" w14:textId="20A0AB8E" w:rsidR="00393504" w:rsidDel="00094013" w:rsidRDefault="00393504">
      <w:pPr>
        <w:pStyle w:val="Cabealho1"/>
        <w:rPr>
          <w:del w:id="495" w:author="Ana Isabel Sampaio" w:date="2011-04-26T22:09:00Z"/>
        </w:rPr>
        <w:pPrChange w:id="496" w:author="Hugo" w:date="2011-05-06T23:19:00Z">
          <w:pPr/>
        </w:pPrChange>
      </w:pPr>
    </w:p>
    <w:p w14:paraId="1B65A4B5" w14:textId="4EE23616" w:rsidR="00393504" w:rsidDel="00094013" w:rsidRDefault="00393504">
      <w:pPr>
        <w:pStyle w:val="Cabealho1"/>
        <w:rPr>
          <w:del w:id="497" w:author="Ana Isabel Sampaio" w:date="2011-04-26T22:09:00Z"/>
        </w:rPr>
        <w:pPrChange w:id="498" w:author="Hugo" w:date="2011-05-06T23:19:00Z">
          <w:pPr/>
        </w:pPrChange>
      </w:pPr>
    </w:p>
    <w:p w14:paraId="256C82BB" w14:textId="5741B91E" w:rsidR="00393504" w:rsidDel="00094013" w:rsidRDefault="00393504">
      <w:pPr>
        <w:pStyle w:val="Cabealho1"/>
        <w:rPr>
          <w:del w:id="499" w:author="Ana Isabel Sampaio" w:date="2011-04-26T22:09:00Z"/>
        </w:rPr>
        <w:pPrChange w:id="500" w:author="Hugo" w:date="2011-05-06T23:19:00Z">
          <w:pPr/>
        </w:pPrChange>
      </w:pPr>
    </w:p>
    <w:p w14:paraId="4EE004A4" w14:textId="0F67868C" w:rsidR="00393504" w:rsidDel="00094013" w:rsidRDefault="00393504">
      <w:pPr>
        <w:pStyle w:val="Cabealho1"/>
        <w:rPr>
          <w:del w:id="501" w:author="Ana Isabel Sampaio" w:date="2011-04-26T22:09:00Z"/>
        </w:rPr>
        <w:pPrChange w:id="502" w:author="Hugo" w:date="2011-05-06T23:19:00Z">
          <w:pPr/>
        </w:pPrChange>
      </w:pPr>
    </w:p>
    <w:p w14:paraId="031EF713" w14:textId="11A169C0" w:rsidR="00393504" w:rsidDel="00094013" w:rsidRDefault="00393504">
      <w:pPr>
        <w:pStyle w:val="Cabealho1"/>
        <w:rPr>
          <w:del w:id="503" w:author="Ana Isabel Sampaio" w:date="2011-04-26T22:09:00Z"/>
        </w:rPr>
        <w:pPrChange w:id="504" w:author="Hugo" w:date="2011-05-06T23:19:00Z">
          <w:pPr/>
        </w:pPrChange>
      </w:pPr>
    </w:p>
    <w:p w14:paraId="55F9522B" w14:textId="2FB54D94" w:rsidR="00393504" w:rsidDel="00094013" w:rsidRDefault="00393504">
      <w:pPr>
        <w:pStyle w:val="Cabealho1"/>
        <w:rPr>
          <w:del w:id="505" w:author="Ana Isabel Sampaio" w:date="2011-04-26T22:09:00Z"/>
        </w:rPr>
        <w:pPrChange w:id="506" w:author="Hugo" w:date="2011-05-06T23:19:00Z">
          <w:pPr/>
        </w:pPrChange>
      </w:pPr>
    </w:p>
    <w:p w14:paraId="58D2134A" w14:textId="596DE208" w:rsidR="00A21F93" w:rsidDel="00094013" w:rsidRDefault="00A21F93">
      <w:pPr>
        <w:pStyle w:val="Cabealho1"/>
        <w:rPr>
          <w:del w:id="507" w:author="Ana Isabel Sampaio" w:date="2011-04-26T22:09:00Z"/>
        </w:rPr>
        <w:pPrChange w:id="508" w:author="Hugo" w:date="2011-05-06T23:19:00Z">
          <w:pPr/>
        </w:pPrChange>
      </w:pPr>
    </w:p>
    <w:p w14:paraId="0E3ADC4C" w14:textId="3DE9EBB1" w:rsidR="00A21F93" w:rsidDel="00094013" w:rsidRDefault="00A21F93">
      <w:pPr>
        <w:pStyle w:val="Cabealho1"/>
        <w:rPr>
          <w:del w:id="509" w:author="Ana Isabel Sampaio" w:date="2011-04-26T22:09:00Z"/>
        </w:rPr>
        <w:pPrChange w:id="510" w:author="Hugo" w:date="2011-05-06T23:19:00Z">
          <w:pPr/>
        </w:pPrChange>
      </w:pPr>
    </w:p>
    <w:p w14:paraId="0321FDFE" w14:textId="19F229F6" w:rsidR="00A806FE" w:rsidDel="00094013" w:rsidRDefault="00393504">
      <w:pPr>
        <w:pStyle w:val="Cabealho1"/>
        <w:rPr>
          <w:del w:id="511" w:author="Ana Isabel Sampaio" w:date="2011-04-26T22:08:00Z"/>
        </w:rPr>
        <w:pPrChange w:id="512" w:author="Hugo" w:date="2011-05-06T23:19:00Z">
          <w:pPr>
            <w:jc w:val="center"/>
          </w:pPr>
        </w:pPrChange>
      </w:pPr>
      <w:del w:id="513" w:author="Ana Isabel Sampaio" w:date="2011-04-26T22:08:00Z">
        <w:r w:rsidDel="00094013">
          <w:delText>Este diagrama foi realizado utilizando a ferramenta Microsoft Project.</w:delText>
        </w:r>
      </w:del>
    </w:p>
    <w:p w14:paraId="4A19BD75" w14:textId="1F9E26C5" w:rsidR="00E748E7" w:rsidRDefault="00A806FE">
      <w:pPr>
        <w:pStyle w:val="Cabealho1"/>
        <w:rPr>
          <w:ins w:id="514" w:author="Isa" w:date="2011-05-06T21:21:00Z"/>
        </w:rPr>
      </w:pPr>
      <w:bookmarkStart w:id="515" w:name="_Toc292488763"/>
      <w:r>
        <w:t xml:space="preserve">Capítulo 6 | </w:t>
      </w:r>
      <w:ins w:id="516" w:author="Ana Isabel Sampaio" w:date="2011-04-26T20:18:00Z">
        <w:r w:rsidR="000F5CA0">
          <w:t>ESPECIFICAÇÃO UML</w:t>
        </w:r>
      </w:ins>
      <w:bookmarkEnd w:id="515"/>
    </w:p>
    <w:p w14:paraId="635E0908" w14:textId="77777777" w:rsidR="00483748" w:rsidRDefault="00483748">
      <w:pPr>
        <w:rPr>
          <w:ins w:id="517" w:author="Isa" w:date="2011-05-06T21:21:00Z"/>
        </w:rPr>
        <w:pPrChange w:id="518" w:author="Isa" w:date="2011-05-06T21:21:00Z">
          <w:pPr>
            <w:pStyle w:val="Cabealho1"/>
          </w:pPr>
        </w:pPrChange>
      </w:pPr>
    </w:p>
    <w:p w14:paraId="4B792C5A" w14:textId="77777777" w:rsidR="008B2F5C" w:rsidRDefault="008B2F5C" w:rsidP="008B2F5C">
      <w:pPr>
        <w:ind w:firstLine="708"/>
        <w:rPr>
          <w:ins w:id="519" w:author="Isa" w:date="2011-05-29T01:04:00Z"/>
        </w:rPr>
      </w:pPr>
      <w:ins w:id="520" w:author="Isa" w:date="2011-05-29T01:04:00Z">
        <w:r>
          <w:t>Após a recolha e aná</w:t>
        </w:r>
        <w:r w:rsidRPr="00483748">
          <w:t xml:space="preserve">lise dos requisitos necessários para a nossa aplicação, segue-se a fase </w:t>
        </w:r>
        <w:r>
          <w:t>de especificação de todo o Software.</w:t>
        </w:r>
      </w:ins>
    </w:p>
    <w:p w14:paraId="02A75E4D" w14:textId="77777777" w:rsidR="008B2F5C" w:rsidRDefault="008B2F5C" w:rsidP="008B2F5C">
      <w:pPr>
        <w:ind w:firstLine="708"/>
        <w:rPr>
          <w:ins w:id="521" w:author="Isa" w:date="2011-05-29T01:04:00Z"/>
          <w:rFonts w:ascii="Times New Roman" w:hAnsi="Times New Roman" w:cs="Times New Roman"/>
          <w:sz w:val="27"/>
          <w:szCs w:val="27"/>
        </w:rPr>
      </w:pPr>
      <w:ins w:id="522" w:author="Isa" w:date="2011-05-29T01:04:00Z">
        <w:r>
          <w:t>Usamos diagramas de caso de uso, juntamente com</w:t>
        </w:r>
        <w:r w:rsidRPr="00483748">
          <w:t xml:space="preserve"> os respectivos diagramas de sequência</w:t>
        </w:r>
        <w:r>
          <w:t>,</w:t>
        </w:r>
        <w:r w:rsidRPr="00483748">
          <w:t xml:space="preserve"> para especificar todas as funcionalidades da aplicação. </w:t>
        </w:r>
      </w:ins>
    </w:p>
    <w:p w14:paraId="69D96F23" w14:textId="77777777" w:rsidR="008B2F5C" w:rsidRPr="00483748" w:rsidRDefault="008B2F5C" w:rsidP="008B2F5C">
      <w:pPr>
        <w:ind w:firstLine="708"/>
        <w:rPr>
          <w:ins w:id="523" w:author="Isa" w:date="2011-05-29T01:04:00Z"/>
          <w:rFonts w:ascii="Times New Roman" w:hAnsi="Times New Roman" w:cs="Times New Roman"/>
          <w:sz w:val="27"/>
          <w:szCs w:val="27"/>
        </w:rPr>
      </w:pPr>
      <w:ins w:id="524" w:author="Isa" w:date="2011-05-29T01:04:00Z">
        <w:r w:rsidRPr="00483748">
          <w:t>O diagrama de classes e o esquema conceptual da base de dados permitem estruturar a nossa camada de Negócio e a camada de Base de Dados</w:t>
        </w:r>
        <w:r>
          <w:t>, respectivamente</w:t>
        </w:r>
        <w:r w:rsidRPr="00483748">
          <w:t>.</w:t>
        </w:r>
      </w:ins>
    </w:p>
    <w:p w14:paraId="298D5CFC" w14:textId="77777777" w:rsidR="00483748" w:rsidRPr="00263D36" w:rsidRDefault="00483748">
      <w:pPr>
        <w:rPr>
          <w:ins w:id="525" w:author="Ana Isabel Sampaio" w:date="2011-04-26T19:46:00Z"/>
        </w:rPr>
        <w:pPrChange w:id="526" w:author="Isa" w:date="2011-05-06T21:21:00Z">
          <w:pPr>
            <w:pStyle w:val="Cabealho1"/>
          </w:pPr>
        </w:pPrChange>
      </w:pPr>
    </w:p>
    <w:p w14:paraId="5241C15B" w14:textId="77777777" w:rsidR="00483748" w:rsidRDefault="00483748">
      <w:pPr>
        <w:jc w:val="left"/>
        <w:rPr>
          <w:ins w:id="527" w:author="Isa" w:date="2011-05-06T21:26:00Z"/>
          <w:rFonts w:asciiTheme="majorHAnsi" w:eastAsiaTheme="majorEastAsia" w:hAnsiTheme="majorHAnsi" w:cstheme="majorBidi"/>
          <w:b/>
          <w:bCs/>
          <w:color w:val="943634" w:themeColor="accent2" w:themeShade="BF"/>
          <w:sz w:val="28"/>
          <w:szCs w:val="28"/>
        </w:rPr>
      </w:pPr>
      <w:ins w:id="528" w:author="Isa" w:date="2011-05-06T21:26:00Z">
        <w:r>
          <w:br w:type="page"/>
        </w:r>
      </w:ins>
    </w:p>
    <w:p w14:paraId="58861695" w14:textId="6A22C08D" w:rsidR="00792BD2" w:rsidDel="00483748" w:rsidRDefault="00094013">
      <w:pPr>
        <w:pStyle w:val="Cabealho1"/>
        <w:rPr>
          <w:ins w:id="529" w:author="Ana Isabel Sampaio" w:date="2011-04-26T22:11:00Z"/>
          <w:del w:id="530" w:author="Isa" w:date="2011-05-06T21:20:00Z"/>
        </w:rPr>
      </w:pPr>
      <w:ins w:id="531" w:author="Ana Isabel Sampaio" w:date="2011-04-26T19:47:00Z">
        <w:del w:id="532" w:author="Isa" w:date="2011-05-06T21:20:00Z">
          <w:r w:rsidDel="00483748">
            <w:lastRenderedPageBreak/>
            <w:delText>B</w:delText>
          </w:r>
          <w:r w:rsidR="00EC2A95" w:rsidDel="00483748">
            <w:delText>lablabla</w:delText>
          </w:r>
        </w:del>
      </w:ins>
    </w:p>
    <w:p w14:paraId="76C0F2F5" w14:textId="3BEF38AD" w:rsidR="00094013" w:rsidDel="00483748" w:rsidRDefault="00094013">
      <w:pPr>
        <w:pStyle w:val="Cabealho1"/>
        <w:rPr>
          <w:ins w:id="533" w:author="Ana Isabel Sampaio" w:date="2011-04-26T19:47:00Z"/>
          <w:del w:id="534" w:author="Isa" w:date="2011-05-06T21:20:00Z"/>
        </w:rPr>
      </w:pPr>
      <w:ins w:id="535" w:author="Ana Isabel Sampaio" w:date="2011-04-26T22:11:00Z">
        <w:del w:id="536" w:author="Isa" w:date="2011-05-06T21:20:00Z">
          <w:r w:rsidDel="00483748">
            <w:delText>Modelo de domínio?</w:delText>
          </w:r>
        </w:del>
      </w:ins>
    </w:p>
    <w:p w14:paraId="483C05FE" w14:textId="77777777" w:rsidR="00483748" w:rsidRDefault="00EC2A95">
      <w:pPr>
        <w:pStyle w:val="Cabealho1"/>
        <w:rPr>
          <w:ins w:id="537" w:author="Isa" w:date="2011-05-06T21:25:00Z"/>
        </w:rPr>
      </w:pPr>
      <w:bookmarkStart w:id="538" w:name="_Toc292488764"/>
      <w:ins w:id="539" w:author="Ana Isabel Sampaio" w:date="2011-04-26T19:47:00Z">
        <w:r>
          <w:t xml:space="preserve">Capítulo 7 | DIAGRAMAS </w:t>
        </w:r>
      </w:ins>
      <w:ins w:id="540" w:author="Ana Isabel Sampaio" w:date="2011-04-26T19:48:00Z">
        <w:r>
          <w:t xml:space="preserve">DE </w:t>
        </w:r>
      </w:ins>
      <w:ins w:id="541" w:author="Isa" w:date="2011-05-06T21:24:00Z">
        <w:r w:rsidR="00483748">
          <w:t>CASOS DE USO</w:t>
        </w:r>
      </w:ins>
      <w:bookmarkEnd w:id="538"/>
    </w:p>
    <w:p w14:paraId="25BBC60D" w14:textId="7D302BF8" w:rsidR="00EC1463" w:rsidDel="0074604F" w:rsidRDefault="00EC1463">
      <w:pPr>
        <w:pStyle w:val="Ttulo"/>
        <w:pBdr>
          <w:bottom w:val="single" w:sz="8" w:space="0" w:color="4F81BD" w:themeColor="accent1"/>
        </w:pBdr>
        <w:spacing w:after="240"/>
        <w:rPr>
          <w:ins w:id="542" w:author="Isa" w:date="2011-05-06T22:00:00Z"/>
          <w:del w:id="543" w:author="Hugo" w:date="2011-05-06T23:19:00Z"/>
        </w:rPr>
        <w:pPrChange w:id="544" w:author="Hugo" w:date="2011-05-06T23:19:00Z">
          <w:pPr>
            <w:pStyle w:val="Cabealho1"/>
          </w:pPr>
        </w:pPrChange>
      </w:pPr>
    </w:p>
    <w:p w14:paraId="3C13BFA2" w14:textId="77777777" w:rsidR="0074604F" w:rsidRDefault="0074604F">
      <w:pPr>
        <w:pStyle w:val="Cabealho2"/>
        <w:rPr>
          <w:ins w:id="545" w:author="Hugo" w:date="2011-05-06T23:20:00Z"/>
        </w:rPr>
        <w:pPrChange w:id="546" w:author="Isa" w:date="2011-05-06T22:01:00Z">
          <w:pPr>
            <w:pStyle w:val="Cabealho1"/>
          </w:pPr>
        </w:pPrChange>
      </w:pPr>
    </w:p>
    <w:p w14:paraId="1D149EA4" w14:textId="2FA9AA9A" w:rsidR="00EC2A95" w:rsidRPr="00094013" w:rsidRDefault="00EC1463">
      <w:pPr>
        <w:pStyle w:val="Cabealho2"/>
        <w:ind w:left="708" w:hanging="708"/>
        <w:rPr>
          <w:ins w:id="547" w:author="Ana Isabel Sampaio" w:date="2011-04-26T19:47:00Z"/>
        </w:rPr>
        <w:pPrChange w:id="548" w:author="Hugo" w:date="2011-05-06T23:20:00Z">
          <w:pPr>
            <w:pStyle w:val="Cabealho1"/>
          </w:pPr>
        </w:pPrChange>
      </w:pPr>
      <w:bookmarkStart w:id="549" w:name="_Toc292488765"/>
      <w:ins w:id="550" w:author="Isa" w:date="2011-05-06T22:00:00Z">
        <w:r>
          <w:t>7.1. Diagrama de Casos de Uso Geral</w:t>
        </w:r>
      </w:ins>
      <w:bookmarkEnd w:id="549"/>
      <w:ins w:id="551" w:author="Ana Isabel Sampaio" w:date="2011-04-26T19:47:00Z">
        <w:del w:id="552" w:author="Isa" w:date="2011-05-06T21:24:00Z">
          <w:r w:rsidR="00EC2A95" w:rsidDel="00483748">
            <w:delText>USE CASE</w:delText>
          </w:r>
        </w:del>
      </w:ins>
    </w:p>
    <w:p w14:paraId="1B38B05F" w14:textId="77777777" w:rsidR="00483748" w:rsidRPr="00483748" w:rsidRDefault="00483748">
      <w:pPr>
        <w:ind w:firstLine="708"/>
        <w:rPr>
          <w:ins w:id="553" w:author="Isa" w:date="2011-05-06T21:24:00Z"/>
          <w:rFonts w:ascii="Times New Roman" w:hAnsi="Times New Roman" w:cs="Times New Roman"/>
          <w:sz w:val="27"/>
          <w:szCs w:val="27"/>
        </w:rPr>
        <w:pPrChange w:id="554" w:author="Isa" w:date="2011-05-06T21:25:00Z">
          <w:pPr>
            <w:spacing w:after="0" w:line="240" w:lineRule="auto"/>
            <w:jc w:val="left"/>
          </w:pPr>
        </w:pPrChange>
      </w:pPr>
      <w:ins w:id="555" w:author="Isa" w:date="2011-05-06T21:24:00Z">
        <w:r w:rsidRPr="00483748">
          <w:t>Os principais casos de uso que um utilizador pode realizar estão representados no seguinte diagrama:</w:t>
        </w:r>
      </w:ins>
    </w:p>
    <w:p w14:paraId="5EB9E860" w14:textId="27DD42E3" w:rsidR="00EC2A95" w:rsidRDefault="00263D36">
      <w:pPr>
        <w:rPr>
          <w:ins w:id="556" w:author="Isa" w:date="2011-05-06T21:27:00Z"/>
        </w:rPr>
        <w:pPrChange w:id="557" w:author="Ana Isabel Sampaio" w:date="2011-04-26T19:46:00Z">
          <w:pPr>
            <w:pStyle w:val="Cabealho1"/>
          </w:pPr>
        </w:pPrChange>
      </w:pPr>
      <w:ins w:id="558" w:author="Hugo" w:date="2011-05-06T22:28:00Z">
        <w:r w:rsidRPr="001D1635">
          <w:rPr>
            <w:noProof/>
          </w:rPr>
          <w:drawing>
            <wp:inline distT="0" distB="0" distL="0" distR="0" wp14:anchorId="6E5BBE3A" wp14:editId="33881E4E">
              <wp:extent cx="5400040" cy="4319905"/>
              <wp:effectExtent l="0" t="0" r="0" b="4445"/>
              <wp:docPr id="4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Usecases.jpg"/>
                      <pic:cNvPicPr/>
                    </pic:nvPicPr>
                    <pic:blipFill>
                      <a:blip r:embed="rId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43199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559" w:author="Isa" w:date="2011-05-06T21:26:00Z">
        <w:del w:id="560" w:author="Hugo" w:date="2011-05-06T22:28:00Z">
          <w:r w:rsidR="00483748" w:rsidDel="00263D36">
            <w:delText>(Imagem)</w:delText>
          </w:r>
        </w:del>
      </w:ins>
    </w:p>
    <w:p w14:paraId="13EDF2BC" w14:textId="3EF79C3E" w:rsidR="00483748" w:rsidRPr="00483748" w:rsidRDefault="00483748">
      <w:pPr>
        <w:ind w:firstLine="708"/>
        <w:rPr>
          <w:ins w:id="561" w:author="Isa" w:date="2011-05-06T21:27:00Z"/>
          <w:rFonts w:ascii="Times New Roman" w:hAnsi="Times New Roman" w:cs="Times New Roman"/>
          <w:sz w:val="27"/>
          <w:szCs w:val="27"/>
        </w:rPr>
        <w:pPrChange w:id="562" w:author="Isa" w:date="2011-05-06T21:27:00Z">
          <w:pPr>
            <w:spacing w:after="0" w:line="240" w:lineRule="auto"/>
            <w:jc w:val="left"/>
          </w:pPr>
        </w:pPrChange>
      </w:pPr>
      <w:ins w:id="563" w:author="Isa" w:date="2011-05-06T21:27:00Z">
        <w:r w:rsidRPr="00483748">
          <w:t>Todas as funcionalidades da aplicação pode</w:t>
        </w:r>
        <w:r>
          <w:t>m</w:t>
        </w:r>
        <w:r w:rsidRPr="00483748">
          <w:t xml:space="preserve"> agrupar-se e</w:t>
        </w:r>
        <w:r>
          <w:t xml:space="preserve">m 4 grupos distintos, mas </w:t>
        </w:r>
        <w:r w:rsidRPr="00483748">
          <w:t xml:space="preserve">relacionados entre si: </w:t>
        </w:r>
        <w:r w:rsidRPr="00483748">
          <w:rPr>
            <w:i/>
            <w:rPrChange w:id="564" w:author="Isa" w:date="2011-05-06T21:27:00Z">
              <w:rPr/>
            </w:rPrChange>
          </w:rPr>
          <w:t xml:space="preserve">Data Base, </w:t>
        </w:r>
        <w:proofErr w:type="spellStart"/>
        <w:r w:rsidRPr="00483748">
          <w:rPr>
            <w:i/>
            <w:rPrChange w:id="565" w:author="Isa" w:date="2011-05-06T21:27:00Z">
              <w:rPr/>
            </w:rPrChange>
          </w:rPr>
          <w:t>Register</w:t>
        </w:r>
        <w:proofErr w:type="spellEnd"/>
        <w:r w:rsidRPr="00483748">
          <w:rPr>
            <w:i/>
            <w:rPrChange w:id="566" w:author="Isa" w:date="2011-05-06T21:27:00Z">
              <w:rPr/>
            </w:rPrChange>
          </w:rPr>
          <w:t xml:space="preserve"> </w:t>
        </w:r>
        <w:proofErr w:type="spellStart"/>
        <w:r w:rsidRPr="00483748">
          <w:rPr>
            <w:i/>
            <w:rPrChange w:id="567" w:author="Isa" w:date="2011-05-06T21:27:00Z">
              <w:rPr/>
            </w:rPrChange>
          </w:rPr>
          <w:t>Operations</w:t>
        </w:r>
        <w:proofErr w:type="spellEnd"/>
        <w:r w:rsidRPr="00483748">
          <w:rPr>
            <w:i/>
            <w:rPrChange w:id="568" w:author="Isa" w:date="2011-05-06T21:27:00Z">
              <w:rPr/>
            </w:rPrChange>
          </w:rPr>
          <w:t xml:space="preserve">, </w:t>
        </w:r>
        <w:proofErr w:type="spellStart"/>
        <w:r w:rsidRPr="00483748">
          <w:rPr>
            <w:i/>
            <w:rPrChange w:id="569" w:author="Isa" w:date="2011-05-06T21:27:00Z">
              <w:rPr/>
            </w:rPrChange>
          </w:rPr>
          <w:t>Consulting</w:t>
        </w:r>
        <w:proofErr w:type="spellEnd"/>
        <w:r w:rsidRPr="00483748">
          <w:t xml:space="preserve"> e </w:t>
        </w:r>
        <w:proofErr w:type="spellStart"/>
        <w:r w:rsidRPr="00483748">
          <w:rPr>
            <w:i/>
            <w:rPrChange w:id="570" w:author="Isa" w:date="2011-05-06T21:28:00Z">
              <w:rPr/>
            </w:rPrChange>
          </w:rPr>
          <w:t>Comparation</w:t>
        </w:r>
        <w:proofErr w:type="spellEnd"/>
        <w:r w:rsidRPr="00483748">
          <w:t>.</w:t>
        </w:r>
      </w:ins>
    </w:p>
    <w:p w14:paraId="2A85D982" w14:textId="14A5271E" w:rsidR="00483748" w:rsidRPr="00483748" w:rsidRDefault="00483748">
      <w:pPr>
        <w:rPr>
          <w:ins w:id="571" w:author="Isa" w:date="2011-05-06T21:27:00Z"/>
          <w:rFonts w:ascii="Times New Roman" w:hAnsi="Times New Roman" w:cs="Times New Roman"/>
          <w:sz w:val="27"/>
          <w:szCs w:val="27"/>
        </w:rPr>
        <w:pPrChange w:id="572" w:author="Isa" w:date="2011-05-06T21:27:00Z">
          <w:pPr>
            <w:spacing w:after="0" w:line="240" w:lineRule="auto"/>
          </w:pPr>
        </w:pPrChange>
      </w:pPr>
      <w:ins w:id="573" w:author="Isa" w:date="2011-05-06T21:27:00Z">
        <w:r w:rsidRPr="00483748">
          <w:tab/>
        </w:r>
        <w:r w:rsidR="00161667">
          <w:t xml:space="preserve">O </w:t>
        </w:r>
      </w:ins>
      <w:ins w:id="574" w:author="Isa" w:date="2011-05-06T21:29:00Z">
        <w:r w:rsidR="00161667">
          <w:t>primeiro</w:t>
        </w:r>
      </w:ins>
      <w:ins w:id="575" w:author="Isa" w:date="2011-05-06T21:27:00Z">
        <w:r w:rsidRPr="00483748">
          <w:t xml:space="preserve"> grupo, </w:t>
        </w:r>
        <w:r w:rsidRPr="00161667">
          <w:rPr>
            <w:i/>
            <w:rPrChange w:id="576" w:author="Isa" w:date="2011-05-06T21:30:00Z">
              <w:rPr/>
            </w:rPrChange>
          </w:rPr>
          <w:t xml:space="preserve">Data Base </w:t>
        </w:r>
      </w:ins>
      <w:proofErr w:type="spellStart"/>
      <w:ins w:id="577" w:author="Isa" w:date="2011-05-06T21:51:00Z">
        <w:r w:rsidR="005B15C4">
          <w:rPr>
            <w:i/>
          </w:rPr>
          <w:t>Related</w:t>
        </w:r>
        <w:proofErr w:type="spellEnd"/>
        <w:r w:rsidR="005B15C4" w:rsidRPr="003420E6">
          <w:rPr>
            <w:i/>
          </w:rPr>
          <w:t xml:space="preserve"> </w:t>
        </w:r>
      </w:ins>
      <w:ins w:id="578" w:author="Isa" w:date="2011-05-06T21:27:00Z">
        <w:r w:rsidRPr="00161667">
          <w:rPr>
            <w:i/>
            <w:rPrChange w:id="579" w:author="Isa" w:date="2011-05-06T21:30:00Z">
              <w:rPr/>
            </w:rPrChange>
          </w:rPr>
          <w:t>Use Cases</w:t>
        </w:r>
        <w:r w:rsidRPr="00483748">
          <w:t xml:space="preserve"> corresponde a todas as acções que se podem efectuar sobre a base de dados. Essencialmente, um utilizador pode criar, seleccionar uma base de dados já existente e/ou alterar a sua estrutura. </w:t>
        </w:r>
      </w:ins>
      <w:ins w:id="580" w:author="Isa" w:date="2011-05-06T21:32:00Z">
        <w:r w:rsidR="00161667">
          <w:t xml:space="preserve">Podem distinguir-se os casos de uso mais relevantes, como a acção de </w:t>
        </w:r>
      </w:ins>
      <w:ins w:id="581" w:author="Isa" w:date="2011-05-06T21:27:00Z">
        <w:r w:rsidRPr="00483748">
          <w:t xml:space="preserve">alterar a estrutura </w:t>
        </w:r>
      </w:ins>
      <w:ins w:id="582" w:author="Isa" w:date="2011-05-06T21:32:00Z">
        <w:r w:rsidR="00161667">
          <w:t xml:space="preserve">da base de dados </w:t>
        </w:r>
      </w:ins>
      <w:ins w:id="583" w:author="Isa" w:date="2011-05-06T21:27:00Z">
        <w:r w:rsidRPr="00483748">
          <w:t>(</w:t>
        </w:r>
        <w:proofErr w:type="spellStart"/>
        <w:r w:rsidRPr="00161667">
          <w:rPr>
            <w:i/>
            <w:rPrChange w:id="584" w:author="Isa" w:date="2011-05-06T21:33:00Z">
              <w:rPr/>
            </w:rPrChange>
          </w:rPr>
          <w:t>Change</w:t>
        </w:r>
        <w:proofErr w:type="spellEnd"/>
        <w:r w:rsidRPr="00161667">
          <w:rPr>
            <w:i/>
            <w:rPrChange w:id="585" w:author="Isa" w:date="2011-05-06T21:33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586" w:author="Isa" w:date="2011-05-06T21:33:00Z">
              <w:rPr/>
            </w:rPrChange>
          </w:rPr>
          <w:t>Database</w:t>
        </w:r>
        <w:proofErr w:type="spellEnd"/>
        <w:r w:rsidRPr="00161667">
          <w:rPr>
            <w:i/>
            <w:rPrChange w:id="587" w:author="Isa" w:date="2011-05-06T21:33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588" w:author="Isa" w:date="2011-05-06T21:33:00Z">
              <w:rPr/>
            </w:rPrChange>
          </w:rPr>
          <w:t>Structure</w:t>
        </w:r>
        <w:proofErr w:type="spellEnd"/>
        <w:r w:rsidRPr="00483748">
          <w:t xml:space="preserve">), que é dada a possibilidade ao utilizador de adicionar novas características aos seus </w:t>
        </w:r>
        <w:proofErr w:type="gramStart"/>
        <w:r w:rsidRPr="00483748">
          <w:t>softwares</w:t>
        </w:r>
      </w:ins>
      <w:proofErr w:type="gramEnd"/>
      <w:ins w:id="589" w:author="Isa" w:date="2011-05-06T21:33:00Z">
        <w:r w:rsidR="00161667">
          <w:t>,</w:t>
        </w:r>
      </w:ins>
      <w:ins w:id="590" w:author="Isa" w:date="2011-05-06T21:27:00Z">
        <w:r w:rsidRPr="00483748">
          <w:t xml:space="preserve"> ou de remover alguma característica já existente. Outra </w:t>
        </w:r>
      </w:ins>
      <w:ins w:id="591" w:author="Isa" w:date="2011-05-06T21:35:00Z">
        <w:r w:rsidR="00161667">
          <w:t>acção</w:t>
        </w:r>
      </w:ins>
      <w:ins w:id="592" w:author="Isa" w:date="2011-05-06T21:27:00Z">
        <w:r w:rsidRPr="00483748">
          <w:t xml:space="preserve"> notória deste grupo é sobre as opções de visualização</w:t>
        </w:r>
        <w:r w:rsidR="00161667">
          <w:t xml:space="preserve"> da base de dados de </w:t>
        </w:r>
        <w:proofErr w:type="gramStart"/>
        <w:r w:rsidR="00161667">
          <w:t>softwares</w:t>
        </w:r>
      </w:ins>
      <w:proofErr w:type="gramEnd"/>
      <w:ins w:id="593" w:author="Isa" w:date="2011-05-06T21:36:00Z">
        <w:r w:rsidR="00161667">
          <w:t>, onde o</w:t>
        </w:r>
      </w:ins>
      <w:ins w:id="594" w:author="Isa" w:date="2011-05-06T21:27:00Z">
        <w:r w:rsidRPr="00483748">
          <w:t xml:space="preserve"> utilizador poderá escolher se pretende uma vista simples (</w:t>
        </w:r>
        <w:proofErr w:type="spellStart"/>
        <w:r w:rsidRPr="00161667">
          <w:rPr>
            <w:i/>
            <w:rPrChange w:id="595" w:author="Isa" w:date="2011-05-06T21:36:00Z">
              <w:rPr/>
            </w:rPrChange>
          </w:rPr>
          <w:t>Select</w:t>
        </w:r>
        <w:proofErr w:type="spellEnd"/>
        <w:r w:rsidRPr="00161667">
          <w:rPr>
            <w:i/>
            <w:rPrChange w:id="596" w:author="Isa" w:date="2011-05-06T21:36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597" w:author="Isa" w:date="2011-05-06T21:36:00Z">
              <w:rPr/>
            </w:rPrChange>
          </w:rPr>
          <w:t>Basic</w:t>
        </w:r>
        <w:proofErr w:type="spellEnd"/>
        <w:r w:rsidRPr="00161667">
          <w:rPr>
            <w:i/>
            <w:rPrChange w:id="598" w:author="Isa" w:date="2011-05-06T21:36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599" w:author="Isa" w:date="2011-05-06T21:36:00Z">
              <w:rPr/>
            </w:rPrChange>
          </w:rPr>
          <w:t>Database</w:t>
        </w:r>
        <w:proofErr w:type="spellEnd"/>
        <w:r w:rsidRPr="00483748">
          <w:t>) ou uma vista mais complexa destes (</w:t>
        </w:r>
        <w:proofErr w:type="spellStart"/>
        <w:r w:rsidRPr="00161667">
          <w:rPr>
            <w:i/>
            <w:rPrChange w:id="600" w:author="Isa" w:date="2011-05-06T21:36:00Z">
              <w:rPr/>
            </w:rPrChange>
          </w:rPr>
          <w:t>Select</w:t>
        </w:r>
        <w:proofErr w:type="spellEnd"/>
        <w:r w:rsidRPr="00161667">
          <w:rPr>
            <w:i/>
            <w:rPrChange w:id="601" w:author="Isa" w:date="2011-05-06T21:36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602" w:author="Isa" w:date="2011-05-06T21:36:00Z">
              <w:rPr/>
            </w:rPrChange>
          </w:rPr>
          <w:t>Extended</w:t>
        </w:r>
        <w:proofErr w:type="spellEnd"/>
        <w:r w:rsidRPr="00161667">
          <w:rPr>
            <w:i/>
            <w:rPrChange w:id="603" w:author="Isa" w:date="2011-05-06T21:36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604" w:author="Isa" w:date="2011-05-06T21:36:00Z">
              <w:rPr/>
            </w:rPrChange>
          </w:rPr>
          <w:t>Database</w:t>
        </w:r>
        <w:proofErr w:type="spellEnd"/>
        <w:r w:rsidRPr="00483748">
          <w:t>). Também inserida neste grupo, está a possibilidade de um utilizador importar os dados de uma base de dados já existente ou criar uma</w:t>
        </w:r>
      </w:ins>
      <w:ins w:id="605" w:author="Isa" w:date="2011-05-29T01:04:00Z">
        <w:r w:rsidR="008B2F5C">
          <w:t xml:space="preserve"> nova</w:t>
        </w:r>
      </w:ins>
      <w:ins w:id="606" w:author="Isa" w:date="2011-05-06T21:27:00Z">
        <w:r w:rsidRPr="00483748">
          <w:t xml:space="preserve"> base de dados. </w:t>
        </w:r>
      </w:ins>
    </w:p>
    <w:p w14:paraId="6BF62771" w14:textId="605266DC" w:rsidR="00483748" w:rsidRPr="00483748" w:rsidRDefault="00483748">
      <w:pPr>
        <w:rPr>
          <w:ins w:id="607" w:author="Isa" w:date="2011-05-06T21:27:00Z"/>
          <w:rFonts w:ascii="Times New Roman" w:hAnsi="Times New Roman" w:cs="Times New Roman"/>
          <w:sz w:val="27"/>
          <w:szCs w:val="27"/>
        </w:rPr>
        <w:pPrChange w:id="608" w:author="Isa" w:date="2011-05-06T21:27:00Z">
          <w:pPr>
            <w:spacing w:after="0" w:line="240" w:lineRule="auto"/>
          </w:pPr>
        </w:pPrChange>
      </w:pPr>
      <w:ins w:id="609" w:author="Isa" w:date="2011-05-06T21:27:00Z">
        <w:r w:rsidRPr="00483748">
          <w:lastRenderedPageBreak/>
          <w:tab/>
        </w:r>
      </w:ins>
      <w:ins w:id="610" w:author="Isa" w:date="2011-05-06T21:37:00Z">
        <w:r w:rsidR="00161667">
          <w:t>Relativamente</w:t>
        </w:r>
      </w:ins>
      <w:ins w:id="611" w:author="Isa" w:date="2011-05-06T21:27:00Z">
        <w:r w:rsidR="00161667">
          <w:t xml:space="preserve"> ao </w:t>
        </w:r>
      </w:ins>
      <w:ins w:id="612" w:author="Isa" w:date="2011-05-06T21:37:00Z">
        <w:r w:rsidR="00161667">
          <w:t>segundo</w:t>
        </w:r>
      </w:ins>
      <w:ins w:id="613" w:author="Isa" w:date="2011-05-06T21:27:00Z">
        <w:r w:rsidRPr="00483748">
          <w:t xml:space="preserve"> grupo, </w:t>
        </w:r>
        <w:proofErr w:type="spellStart"/>
        <w:r w:rsidRPr="00161667">
          <w:rPr>
            <w:i/>
            <w:rPrChange w:id="614" w:author="Isa" w:date="2011-05-06T21:38:00Z">
              <w:rPr/>
            </w:rPrChange>
          </w:rPr>
          <w:t>Register</w:t>
        </w:r>
      </w:ins>
      <w:ins w:id="615" w:author="Isa" w:date="2011-05-06T21:49:00Z">
        <w:r w:rsidR="005B15C4">
          <w:rPr>
            <w:i/>
          </w:rPr>
          <w:t>s</w:t>
        </w:r>
        <w:proofErr w:type="spellEnd"/>
        <w:r w:rsidR="005B15C4">
          <w:rPr>
            <w:i/>
          </w:rPr>
          <w:t xml:space="preserve"> </w:t>
        </w:r>
        <w:proofErr w:type="spellStart"/>
        <w:r w:rsidR="005B15C4">
          <w:rPr>
            <w:i/>
          </w:rPr>
          <w:t>Related</w:t>
        </w:r>
      </w:ins>
      <w:proofErr w:type="spellEnd"/>
      <w:ins w:id="616" w:author="Isa" w:date="2011-05-06T21:27:00Z">
        <w:r w:rsidRPr="00161667">
          <w:rPr>
            <w:i/>
            <w:rPrChange w:id="617" w:author="Isa" w:date="2011-05-06T21:38:00Z">
              <w:rPr/>
            </w:rPrChange>
          </w:rPr>
          <w:t xml:space="preserve"> </w:t>
        </w:r>
      </w:ins>
      <w:ins w:id="618" w:author="Isa" w:date="2011-05-06T21:44:00Z">
        <w:r w:rsidR="00DB5D0A">
          <w:rPr>
            <w:i/>
          </w:rPr>
          <w:t>Use Cases</w:t>
        </w:r>
      </w:ins>
      <w:ins w:id="619" w:author="Isa" w:date="2011-05-06T21:27:00Z">
        <w:r w:rsidRPr="00483748">
          <w:t>, este consiste nas operações de inserção, remoção, consulta e edição dos Softwares existen</w:t>
        </w:r>
        <w:r w:rsidR="00DB5D0A">
          <w:t>tes na base de dados. N</w:t>
        </w:r>
      </w:ins>
      <w:ins w:id="620" w:author="Isa" w:date="2011-05-06T21:42:00Z">
        <w:r w:rsidR="00DB5D0A">
          <w:t>a</w:t>
        </w:r>
      </w:ins>
      <w:ins w:id="621" w:author="Isa" w:date="2011-05-06T21:27:00Z">
        <w:r w:rsidRPr="00483748">
          <w:t xml:space="preserve"> e</w:t>
        </w:r>
        <w:r w:rsidR="00DB5D0A">
          <w:t>dição dos Software</w:t>
        </w:r>
      </w:ins>
      <w:ins w:id="622" w:author="Isa" w:date="2011-05-06T21:42:00Z">
        <w:r w:rsidR="00DB5D0A">
          <w:t>s</w:t>
        </w:r>
      </w:ins>
      <w:ins w:id="623" w:author="Isa" w:date="2011-05-06T21:41:00Z">
        <w:r w:rsidR="00DB5D0A">
          <w:t xml:space="preserve"> </w:t>
        </w:r>
      </w:ins>
      <w:ins w:id="624" w:author="Isa" w:date="2011-05-29T01:10:00Z">
        <w:r w:rsidR="008B2F5C">
          <w:t>podem ser</w:t>
        </w:r>
      </w:ins>
      <w:ins w:id="625" w:author="Isa" w:date="2011-05-06T21:27:00Z">
        <w:r w:rsidR="00DB5D0A">
          <w:t xml:space="preserve"> altera</w:t>
        </w:r>
      </w:ins>
      <w:ins w:id="626" w:author="Isa" w:date="2011-05-06T21:41:00Z">
        <w:r w:rsidR="00DB5D0A">
          <w:t>dos</w:t>
        </w:r>
      </w:ins>
      <w:ins w:id="627" w:author="Isa" w:date="2011-05-06T21:27:00Z">
        <w:r w:rsidRPr="00483748">
          <w:t xml:space="preserve"> os valores associados às suas características e </w:t>
        </w:r>
      </w:ins>
      <w:ins w:id="628" w:author="Isa" w:date="2011-05-06T21:42:00Z">
        <w:r w:rsidR="00DB5D0A">
          <w:t>na</w:t>
        </w:r>
      </w:ins>
      <w:ins w:id="629" w:author="Isa" w:date="2011-05-06T21:27:00Z">
        <w:r w:rsidRPr="00483748">
          <w:t xml:space="preserve"> </w:t>
        </w:r>
        <w:r w:rsidR="00DB5D0A">
          <w:t>consulta</w:t>
        </w:r>
      </w:ins>
      <w:ins w:id="630" w:author="Isa" w:date="2011-05-06T21:43:00Z">
        <w:r w:rsidR="00DB5D0A">
          <w:t xml:space="preserve"> dos Softwares é possível </w:t>
        </w:r>
      </w:ins>
      <w:ins w:id="631" w:author="Isa" w:date="2011-05-06T21:27:00Z">
        <w:r w:rsidRPr="00483748">
          <w:t>visualizar todas as suas características e seus valores.</w:t>
        </w:r>
      </w:ins>
    </w:p>
    <w:p w14:paraId="5D54045F" w14:textId="26DEAD88" w:rsidR="00483748" w:rsidRPr="00405AE2" w:rsidRDefault="00483748">
      <w:pPr>
        <w:rPr>
          <w:ins w:id="632" w:author="Isa" w:date="2011-05-06T21:27:00Z"/>
          <w:rFonts w:ascii="Times New Roman" w:hAnsi="Times New Roman" w:cs="Times New Roman"/>
          <w:color w:val="FF0000"/>
          <w:sz w:val="27"/>
          <w:szCs w:val="27"/>
          <w:rPrChange w:id="633" w:author="Isa" w:date="2011-05-29T01:12:00Z">
            <w:rPr>
              <w:ins w:id="634" w:author="Isa" w:date="2011-05-06T21:27:00Z"/>
              <w:rFonts w:ascii="Times New Roman" w:hAnsi="Times New Roman" w:cs="Times New Roman"/>
              <w:sz w:val="27"/>
              <w:szCs w:val="27"/>
            </w:rPr>
          </w:rPrChange>
        </w:rPr>
        <w:pPrChange w:id="635" w:author="Isa" w:date="2011-05-06T21:27:00Z">
          <w:pPr>
            <w:spacing w:after="0" w:line="240" w:lineRule="auto"/>
          </w:pPr>
        </w:pPrChange>
      </w:pPr>
      <w:ins w:id="636" w:author="Isa" w:date="2011-05-06T21:27:00Z">
        <w:r w:rsidRPr="00483748">
          <w:tab/>
        </w:r>
      </w:ins>
      <w:ins w:id="637" w:author="Isa" w:date="2011-05-06T21:45:00Z">
        <w:r w:rsidR="00DB5D0A">
          <w:t>No grupo</w:t>
        </w:r>
      </w:ins>
      <w:ins w:id="638" w:author="Isa" w:date="2011-05-06T21:27:00Z">
        <w:r w:rsidRPr="00483748">
          <w:t xml:space="preserve"> </w:t>
        </w:r>
        <w:proofErr w:type="spellStart"/>
        <w:r w:rsidRPr="00DB5D0A">
          <w:rPr>
            <w:i/>
            <w:rPrChange w:id="639" w:author="Isa" w:date="2011-05-06T21:43:00Z">
              <w:rPr/>
            </w:rPrChange>
          </w:rPr>
          <w:t>Con</w:t>
        </w:r>
        <w:r w:rsidRPr="00DB5D0A">
          <w:rPr>
            <w:i/>
            <w:rPrChange w:id="640" w:author="Isa" w:date="2011-05-06T21:44:00Z">
              <w:rPr/>
            </w:rPrChange>
          </w:rPr>
          <w:t>sulting</w:t>
        </w:r>
      </w:ins>
      <w:proofErr w:type="spellEnd"/>
      <w:ins w:id="641" w:author="Isa" w:date="2011-05-06T21:50:00Z">
        <w:r w:rsidR="005B15C4" w:rsidRPr="005B15C4">
          <w:rPr>
            <w:i/>
          </w:rPr>
          <w:t xml:space="preserve"> </w:t>
        </w:r>
        <w:proofErr w:type="spellStart"/>
        <w:r w:rsidR="005B15C4">
          <w:rPr>
            <w:i/>
          </w:rPr>
          <w:t>Related</w:t>
        </w:r>
      </w:ins>
      <w:proofErr w:type="spellEnd"/>
      <w:ins w:id="642" w:author="Isa" w:date="2011-05-06T21:44:00Z">
        <w:r w:rsidR="00DB5D0A" w:rsidRPr="00DB5D0A">
          <w:rPr>
            <w:i/>
            <w:rPrChange w:id="643" w:author="Isa" w:date="2011-05-06T21:44:00Z">
              <w:rPr/>
            </w:rPrChange>
          </w:rPr>
          <w:t xml:space="preserve"> </w:t>
        </w:r>
      </w:ins>
      <w:ins w:id="644" w:author="Isa" w:date="2011-05-06T21:27:00Z">
        <w:r w:rsidRPr="00DB5D0A">
          <w:rPr>
            <w:i/>
            <w:rPrChange w:id="645" w:author="Isa" w:date="2011-05-06T21:44:00Z">
              <w:rPr/>
            </w:rPrChange>
          </w:rPr>
          <w:t>Use Cases</w:t>
        </w:r>
        <w:r w:rsidR="00DB5D0A">
          <w:t xml:space="preserve"> </w:t>
        </w:r>
      </w:ins>
      <w:ins w:id="646" w:author="Isa" w:date="2011-05-06T21:45:00Z">
        <w:r w:rsidR="00DB5D0A">
          <w:t xml:space="preserve">é incluído </w:t>
        </w:r>
      </w:ins>
      <w:ins w:id="647" w:author="Isa" w:date="2011-05-06T21:27:00Z">
        <w:r w:rsidRPr="00483748">
          <w:t xml:space="preserve">toda a consulta </w:t>
        </w:r>
        <w:r w:rsidRPr="00405AE2">
          <w:rPr>
            <w:color w:val="FF0000"/>
            <w:rPrChange w:id="648" w:author="Isa" w:date="2011-05-29T01:12:00Z">
              <w:rPr/>
            </w:rPrChange>
          </w:rPr>
          <w:t xml:space="preserve">de páginas ou artigos exteriores ao programa, tal como os ficheiros de ajuda, em que o utilizador poderá, através de uma procura com inserção de </w:t>
        </w:r>
        <w:proofErr w:type="gramStart"/>
        <w:r w:rsidRPr="00405AE2">
          <w:rPr>
            <w:color w:val="FF0000"/>
            <w:rPrChange w:id="649" w:author="Isa" w:date="2011-05-29T01:12:00Z">
              <w:rPr/>
            </w:rPrChange>
          </w:rPr>
          <w:t>palavras chave</w:t>
        </w:r>
        <w:proofErr w:type="gramEnd"/>
        <w:r w:rsidRPr="00405AE2">
          <w:rPr>
            <w:color w:val="FF0000"/>
            <w:rPrChange w:id="650" w:author="Isa" w:date="2011-05-29T01:12:00Z">
              <w:rPr/>
            </w:rPrChange>
          </w:rPr>
          <w:t xml:space="preserve">, encontrar artigos que possam responder à sua dúvida. Terá também uma secção de Tutoriais, que pode ser acedida através do caso de uso </w:t>
        </w:r>
        <w:proofErr w:type="spellStart"/>
        <w:r w:rsidRPr="00405AE2">
          <w:rPr>
            <w:i/>
            <w:color w:val="FF0000"/>
            <w:rPrChange w:id="651" w:author="Isa" w:date="2011-05-29T01:12:00Z">
              <w:rPr/>
            </w:rPrChange>
          </w:rPr>
          <w:t>Consult</w:t>
        </w:r>
        <w:proofErr w:type="spellEnd"/>
        <w:r w:rsidRPr="00405AE2">
          <w:rPr>
            <w:i/>
            <w:color w:val="FF0000"/>
            <w:rPrChange w:id="652" w:author="Isa" w:date="2011-05-29T01:12:00Z">
              <w:rPr/>
            </w:rPrChange>
          </w:rPr>
          <w:t xml:space="preserve"> Tutorial</w:t>
        </w:r>
        <w:r w:rsidRPr="00405AE2">
          <w:rPr>
            <w:color w:val="FF0000"/>
            <w:rPrChange w:id="653" w:author="Isa" w:date="2011-05-29T01:12:00Z">
              <w:rPr/>
            </w:rPrChange>
          </w:rPr>
          <w:t xml:space="preserve">. Aí, é disponibilizada uma página com </w:t>
        </w:r>
        <w:proofErr w:type="gramStart"/>
        <w:r w:rsidRPr="00405AE2">
          <w:rPr>
            <w:i/>
            <w:color w:val="FF0000"/>
            <w:rPrChange w:id="654" w:author="Isa" w:date="2011-05-29T01:12:00Z">
              <w:rPr/>
            </w:rPrChange>
          </w:rPr>
          <w:t>links</w:t>
        </w:r>
        <w:proofErr w:type="gramEnd"/>
        <w:r w:rsidRPr="00405AE2">
          <w:rPr>
            <w:color w:val="FF0000"/>
            <w:rPrChange w:id="655" w:author="Isa" w:date="2011-05-29T01:12:00Z">
              <w:rPr/>
            </w:rPrChange>
          </w:rPr>
          <w:t xml:space="preserve"> para os tutoriais disponíveis.</w:t>
        </w:r>
      </w:ins>
    </w:p>
    <w:p w14:paraId="7B38A71F" w14:textId="66FBBC7C" w:rsidR="00483748" w:rsidRPr="00483748" w:rsidRDefault="00483748">
      <w:pPr>
        <w:rPr>
          <w:ins w:id="656" w:author="Isa" w:date="2011-05-06T21:27:00Z"/>
          <w:rFonts w:ascii="Times New Roman" w:hAnsi="Times New Roman" w:cs="Times New Roman"/>
          <w:sz w:val="27"/>
          <w:szCs w:val="27"/>
        </w:rPr>
        <w:pPrChange w:id="657" w:author="Isa" w:date="2011-05-06T21:27:00Z">
          <w:pPr>
            <w:spacing w:after="0" w:line="240" w:lineRule="auto"/>
            <w:jc w:val="left"/>
          </w:pPr>
        </w:pPrChange>
      </w:pPr>
      <w:ins w:id="658" w:author="Isa" w:date="2011-05-06T21:27:00Z">
        <w:r w:rsidRPr="00483748">
          <w:tab/>
          <w:t xml:space="preserve">Por fim, os </w:t>
        </w:r>
        <w:proofErr w:type="spellStart"/>
        <w:r w:rsidRPr="00DB5D0A">
          <w:rPr>
            <w:i/>
            <w:rPrChange w:id="659" w:author="Isa" w:date="2011-05-06T21:47:00Z">
              <w:rPr/>
            </w:rPrChange>
          </w:rPr>
          <w:t>Comparation</w:t>
        </w:r>
      </w:ins>
      <w:proofErr w:type="spellEnd"/>
      <w:ins w:id="660" w:author="Isa" w:date="2011-05-06T21:50:00Z">
        <w:r w:rsidR="005B15C4">
          <w:rPr>
            <w:i/>
          </w:rPr>
          <w:t xml:space="preserve"> </w:t>
        </w:r>
        <w:proofErr w:type="spellStart"/>
        <w:r w:rsidR="005B15C4">
          <w:rPr>
            <w:i/>
          </w:rPr>
          <w:t>Related</w:t>
        </w:r>
      </w:ins>
      <w:proofErr w:type="spellEnd"/>
      <w:ins w:id="661" w:author="Isa" w:date="2011-05-06T21:27:00Z">
        <w:r w:rsidRPr="00DB5D0A">
          <w:rPr>
            <w:i/>
            <w:rPrChange w:id="662" w:author="Isa" w:date="2011-05-06T21:47:00Z">
              <w:rPr/>
            </w:rPrChange>
          </w:rPr>
          <w:t xml:space="preserve"> Use Cases</w:t>
        </w:r>
        <w:r w:rsidRPr="00483748">
          <w:t xml:space="preserve"> são responsáveis por todo o process</w:t>
        </w:r>
        <w:r w:rsidR="005B15C4">
          <w:t xml:space="preserve">o de decisão </w:t>
        </w:r>
      </w:ins>
      <w:ins w:id="663" w:author="Isa" w:date="2011-05-06T21:55:00Z">
        <w:r w:rsidR="005B15C4">
          <w:t>do</w:t>
        </w:r>
      </w:ins>
      <w:ins w:id="664" w:author="Isa" w:date="2011-05-06T21:27:00Z">
        <w:r w:rsidR="00405AE2">
          <w:t xml:space="preserve"> </w:t>
        </w:r>
      </w:ins>
      <w:ins w:id="665" w:author="Isa" w:date="2011-05-29T01:12:00Z">
        <w:r w:rsidR="00405AE2">
          <w:t>S</w:t>
        </w:r>
      </w:ins>
      <w:ins w:id="666" w:author="Isa" w:date="2011-05-06T21:27:00Z">
        <w:r w:rsidR="005B15C4">
          <w:t xml:space="preserve">oftware </w:t>
        </w:r>
      </w:ins>
      <w:ins w:id="667" w:author="Isa" w:date="2011-05-06T21:54:00Z">
        <w:r w:rsidR="005B15C4">
          <w:t>mais ad</w:t>
        </w:r>
      </w:ins>
      <w:ins w:id="668" w:author="Isa" w:date="2011-05-06T21:55:00Z">
        <w:r w:rsidR="005B15C4">
          <w:t>e</w:t>
        </w:r>
      </w:ins>
      <w:ins w:id="669" w:author="Isa" w:date="2011-05-06T21:54:00Z">
        <w:r w:rsidR="005B15C4">
          <w:t xml:space="preserve">quado </w:t>
        </w:r>
      </w:ins>
      <w:ins w:id="670" w:author="Isa" w:date="2011-05-06T21:27:00Z">
        <w:r w:rsidRPr="00483748">
          <w:t>para uma determinad</w:t>
        </w:r>
        <w:r w:rsidR="00DB5D0A">
          <w:t>a situação. Este grupo possui</w:t>
        </w:r>
        <w:r w:rsidRPr="00483748">
          <w:t xml:space="preserve"> </w:t>
        </w:r>
      </w:ins>
      <w:ins w:id="671" w:author="Isa" w:date="2011-05-06T21:48:00Z">
        <w:r w:rsidR="00DB5D0A">
          <w:t>casos de uso</w:t>
        </w:r>
      </w:ins>
      <w:ins w:id="672" w:author="Isa" w:date="2011-05-06T21:27:00Z">
        <w:r w:rsidR="00DB5D0A">
          <w:t xml:space="preserve"> que d</w:t>
        </w:r>
      </w:ins>
      <w:ins w:id="673" w:author="Isa" w:date="2011-05-06T21:49:00Z">
        <w:r w:rsidR="00DB5D0A">
          <w:t>ão</w:t>
        </w:r>
      </w:ins>
      <w:ins w:id="674" w:author="Isa" w:date="2011-05-06T21:27:00Z">
        <w:r w:rsidRPr="00483748">
          <w:t xml:space="preserve"> a possibilidade</w:t>
        </w:r>
        <w:r w:rsidR="00405AE2">
          <w:t xml:space="preserve"> ao utilizador de escolher que </w:t>
        </w:r>
      </w:ins>
      <w:ins w:id="675" w:author="Isa" w:date="2011-05-29T01:12:00Z">
        <w:r w:rsidR="00405AE2">
          <w:t>S</w:t>
        </w:r>
      </w:ins>
      <w:ins w:id="676" w:author="Isa" w:date="2011-05-06T21:27:00Z">
        <w:r w:rsidRPr="00483748">
          <w:t>oftwares pretende usar na su</w:t>
        </w:r>
        <w:r w:rsidR="00DB5D0A">
          <w:t>a comparação</w:t>
        </w:r>
      </w:ins>
      <w:ins w:id="677" w:author="Isa" w:date="2011-05-06T21:49:00Z">
        <w:r w:rsidR="00DB5D0A">
          <w:t xml:space="preserve">, </w:t>
        </w:r>
      </w:ins>
      <w:ins w:id="678" w:author="Isa" w:date="2011-05-06T21:27:00Z">
        <w:r w:rsidR="00DB5D0A">
          <w:t>definir</w:t>
        </w:r>
        <w:r w:rsidRPr="00483748">
          <w:t xml:space="preserve"> as características que pretende ter em conta no processo de tomada de decisão. Também neste grupo o utilizador </w:t>
        </w:r>
      </w:ins>
      <w:ins w:id="679" w:author="Isa" w:date="2011-05-06T21:52:00Z">
        <w:r w:rsidR="005B15C4">
          <w:t xml:space="preserve">toma a decisão </w:t>
        </w:r>
      </w:ins>
      <w:ins w:id="680" w:author="Isa" w:date="2011-05-06T21:53:00Z">
        <w:r w:rsidR="005B15C4">
          <w:t>de qual</w:t>
        </w:r>
      </w:ins>
      <w:ins w:id="681" w:author="Isa" w:date="2011-05-06T21:27:00Z">
        <w:r w:rsidRPr="00483748">
          <w:t xml:space="preserve"> método pretende para </w:t>
        </w:r>
      </w:ins>
      <w:ins w:id="682" w:author="Isa" w:date="2011-05-06T21:53:00Z">
        <w:r w:rsidR="005B15C4">
          <w:t xml:space="preserve">o programa </w:t>
        </w:r>
      </w:ins>
      <w:ins w:id="683" w:author="Isa" w:date="2011-05-06T21:54:00Z">
        <w:r w:rsidR="005B15C4">
          <w:t xml:space="preserve">definir </w:t>
        </w:r>
      </w:ins>
      <w:ins w:id="684" w:author="Isa" w:date="2011-05-06T21:27:00Z">
        <w:r w:rsidR="00405AE2">
          <w:t xml:space="preserve">o melhor </w:t>
        </w:r>
      </w:ins>
      <w:ins w:id="685" w:author="Isa" w:date="2011-05-29T01:12:00Z">
        <w:r w:rsidR="00405AE2">
          <w:t>S</w:t>
        </w:r>
      </w:ins>
      <w:ins w:id="686" w:author="Isa" w:date="2011-05-06T21:27:00Z">
        <w:r w:rsidRPr="00483748">
          <w:t>oftware, passando d</w:t>
        </w:r>
        <w:r w:rsidR="005B15C4">
          <w:t>epois pelos processos de defini</w:t>
        </w:r>
      </w:ins>
      <w:ins w:id="687" w:author="Isa" w:date="2011-05-06T21:55:00Z">
        <w:r w:rsidR="005B15C4">
          <w:t>ção</w:t>
        </w:r>
      </w:ins>
      <w:ins w:id="688" w:author="Isa" w:date="2011-05-06T21:27:00Z">
        <w:r w:rsidR="005B15C4">
          <w:t xml:space="preserve"> </w:t>
        </w:r>
      </w:ins>
      <w:ins w:id="689" w:author="Isa" w:date="2011-05-06T21:55:00Z">
        <w:r w:rsidR="005B15C4">
          <w:t>de</w:t>
        </w:r>
      </w:ins>
      <w:ins w:id="690" w:author="Isa" w:date="2011-05-06T21:27:00Z">
        <w:r w:rsidRPr="00483748">
          <w:t xml:space="preserve"> prioridade destes e das suas características.</w:t>
        </w:r>
      </w:ins>
    </w:p>
    <w:p w14:paraId="22A0C5DE" w14:textId="07FF57C1" w:rsidR="005B15C4" w:rsidDel="00263D36" w:rsidRDefault="005B15C4">
      <w:pPr>
        <w:jc w:val="left"/>
        <w:rPr>
          <w:ins w:id="691" w:author="Isa" w:date="2011-05-06T21:57:00Z"/>
          <w:del w:id="692" w:author="Hugo" w:date="2011-05-06T22:28:00Z"/>
        </w:rPr>
      </w:pPr>
    </w:p>
    <w:p w14:paraId="496198A5" w14:textId="77777777" w:rsidR="005B15C4" w:rsidRDefault="005B15C4">
      <w:pPr>
        <w:pStyle w:val="Cabealho2"/>
        <w:rPr>
          <w:ins w:id="693" w:author="Isa" w:date="2011-05-06T21:58:00Z"/>
        </w:rPr>
        <w:pPrChange w:id="694" w:author="Isa" w:date="2011-05-06T21:57:00Z">
          <w:pPr>
            <w:pStyle w:val="Cabealho3"/>
          </w:pPr>
        </w:pPrChange>
      </w:pPr>
    </w:p>
    <w:p w14:paraId="3003757B" w14:textId="6A225CA9" w:rsidR="00EC1463" w:rsidRPr="00EC1463" w:rsidRDefault="00EC1463">
      <w:pPr>
        <w:rPr>
          <w:ins w:id="695" w:author="Isa" w:date="2011-05-06T21:57:00Z"/>
          <w:smallCaps/>
          <w:color w:val="632423" w:themeColor="accent2" w:themeShade="80"/>
          <w:sz w:val="26"/>
          <w:szCs w:val="26"/>
          <w:rPrChange w:id="696" w:author="Isa" w:date="2011-05-06T22:01:00Z">
            <w:rPr>
              <w:ins w:id="697" w:author="Isa" w:date="2011-05-06T21:57:00Z"/>
              <w:color w:val="000000"/>
            </w:rPr>
          </w:rPrChange>
        </w:rPr>
        <w:pPrChange w:id="698" w:author="Isa" w:date="2011-05-06T21:58:00Z">
          <w:pPr>
            <w:pStyle w:val="Cabealho3"/>
          </w:pPr>
        </w:pPrChange>
      </w:pPr>
      <w:ins w:id="699" w:author="Isa" w:date="2011-05-06T22:01:00Z">
        <w:r>
          <w:rPr>
            <w:rFonts w:asciiTheme="majorHAnsi" w:eastAsiaTheme="majorEastAsia" w:hAnsiTheme="majorHAnsi" w:cstheme="majorBidi"/>
            <w:b/>
            <w:bCs/>
            <w:smallCaps/>
            <w:color w:val="632423" w:themeColor="accent2" w:themeShade="80"/>
            <w:sz w:val="26"/>
            <w:szCs w:val="26"/>
          </w:rPr>
          <w:t>7.2. Diagramas de casos de uso refinados</w:t>
        </w:r>
      </w:ins>
    </w:p>
    <w:p w14:paraId="2B6122A6" w14:textId="0A6D7C51" w:rsidR="005B15C4" w:rsidRPr="00EC1463" w:rsidRDefault="005B15C4">
      <w:pPr>
        <w:rPr>
          <w:ins w:id="700" w:author="Isa" w:date="2011-05-06T22:02:00Z"/>
          <w:sz w:val="27"/>
          <w:szCs w:val="27"/>
          <w:rPrChange w:id="701" w:author="Isa" w:date="2011-05-06T22:05:00Z">
            <w:rPr>
              <w:ins w:id="702" w:author="Isa" w:date="2011-05-06T22:02:00Z"/>
              <w:lang w:val="en-US"/>
            </w:rPr>
          </w:rPrChange>
        </w:rPr>
      </w:pPr>
      <w:ins w:id="703" w:author="Isa" w:date="2011-05-06T21:57:00Z">
        <w:r>
          <w:rPr>
            <w:rStyle w:val="apple-tab-span"/>
            <w:rFonts w:ascii="Arial" w:hAnsi="Arial" w:cs="Arial"/>
            <w:color w:val="000000"/>
          </w:rPr>
          <w:tab/>
        </w:r>
        <w:r>
          <w:t>A</w:t>
        </w:r>
        <w:r w:rsidR="00EC1463">
          <w:t xml:space="preserve">nalisado o Diagrama de </w:t>
        </w:r>
      </w:ins>
      <w:ins w:id="704" w:author="Isa" w:date="2011-05-06T22:01:00Z">
        <w:r w:rsidR="00EC1463">
          <w:t>Casos de Uso</w:t>
        </w:r>
      </w:ins>
      <w:ins w:id="705" w:author="Isa" w:date="2011-05-06T21:57:00Z">
        <w:r>
          <w:t xml:space="preserve">, verificamos que podemos de refinar algumas acções. </w:t>
        </w:r>
        <w:r>
          <w:rPr>
            <w:sz w:val="27"/>
            <w:szCs w:val="27"/>
          </w:rPr>
          <w:br/>
        </w:r>
        <w:r>
          <w:rPr>
            <w:rStyle w:val="apple-tab-span"/>
            <w:rFonts w:ascii="Arial" w:hAnsi="Arial" w:cs="Arial"/>
            <w:color w:val="000000"/>
          </w:rPr>
          <w:tab/>
        </w:r>
        <w:r w:rsidRPr="00263D36">
          <w:rPr>
            <w:color w:val="000000"/>
            <w:sz w:val="27"/>
            <w:szCs w:val="27"/>
            <w:rPrChange w:id="706" w:author="Hugo" w:date="2011-05-06T22:28:00Z">
              <w:rPr>
                <w:rFonts w:asciiTheme="majorHAnsi" w:eastAsiaTheme="majorEastAsia" w:hAnsiTheme="majorHAnsi" w:cstheme="majorBidi"/>
                <w:b/>
                <w:bCs/>
                <w:color w:val="000000"/>
                <w:sz w:val="27"/>
                <w:szCs w:val="27"/>
              </w:rPr>
            </w:rPrChange>
          </w:rPr>
          <w:br/>
        </w:r>
      </w:ins>
      <w:ins w:id="707" w:author="Isa" w:date="2011-05-06T22:00:00Z">
        <w:r w:rsidR="00EC1463" w:rsidRPr="00EC1463">
          <w:rPr>
            <w:rStyle w:val="Cabealho3Carcter"/>
            <w:rPrChange w:id="708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>7.</w:t>
        </w:r>
      </w:ins>
      <w:ins w:id="709" w:author="Isa" w:date="2011-05-06T22:02:00Z">
        <w:r w:rsidR="00EC1463" w:rsidRPr="00EC1463">
          <w:rPr>
            <w:rStyle w:val="Cabealho3Carcter"/>
            <w:rPrChange w:id="710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>2.</w:t>
        </w:r>
      </w:ins>
      <w:ins w:id="711" w:author="Isa" w:date="2011-05-06T22:00:00Z">
        <w:r w:rsidR="00EC1463" w:rsidRPr="00EC1463">
          <w:rPr>
            <w:rStyle w:val="Cabealho3Carcter"/>
            <w:rPrChange w:id="712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 xml:space="preserve">1. Data Base </w:t>
        </w:r>
        <w:proofErr w:type="spellStart"/>
        <w:r w:rsidR="00EC1463" w:rsidRPr="00EC1463">
          <w:rPr>
            <w:rStyle w:val="Cabealho3Carcter"/>
            <w:rPrChange w:id="713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>Managment</w:t>
        </w:r>
        <w:proofErr w:type="spellEnd"/>
        <w:r w:rsidR="00EC1463" w:rsidRPr="00EC1463">
          <w:rPr>
            <w:rStyle w:val="Cabealho3Carcter"/>
            <w:rPrChange w:id="714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 xml:space="preserve"> </w:t>
        </w:r>
        <w:proofErr w:type="spellStart"/>
        <w:r w:rsidR="00EC1463" w:rsidRPr="00EC1463">
          <w:rPr>
            <w:rStyle w:val="Cabealho3Carcter"/>
            <w:rPrChange w:id="715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>Subsystem</w:t>
        </w:r>
      </w:ins>
      <w:proofErr w:type="spellEnd"/>
    </w:p>
    <w:p w14:paraId="428F55F1" w14:textId="17D3A138" w:rsidR="00EC1463" w:rsidRDefault="00EC1463">
      <w:pPr>
        <w:rPr>
          <w:ins w:id="716" w:author="Isa" w:date="2011-05-06T22:05:00Z"/>
        </w:rPr>
      </w:pPr>
      <w:ins w:id="717" w:author="Isa" w:date="2011-05-06T22:02:00Z">
        <w:r w:rsidRPr="00263D36">
          <w:rPr>
            <w:rPrChange w:id="718" w:author="Hugo" w:date="2011-05-06T22:28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  <w:lang w:val="en-US"/>
              </w:rPr>
            </w:rPrChange>
          </w:rPr>
          <w:tab/>
        </w:r>
        <w:r w:rsidRPr="00EC1463">
          <w:rPr>
            <w:rPrChange w:id="719" w:author="Isa" w:date="2011-05-06T22:03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  <w:lang w:val="en-US"/>
              </w:rPr>
            </w:rPrChange>
          </w:rPr>
          <w:t xml:space="preserve">As tarefas relacionadas </w:t>
        </w:r>
      </w:ins>
      <w:ins w:id="720" w:author="Isa" w:date="2011-05-06T22:04:00Z">
        <w:r>
          <w:t>a</w:t>
        </w:r>
      </w:ins>
      <w:ins w:id="721" w:author="Isa" w:date="2011-05-06T22:03:00Z">
        <w:r>
          <w:t xml:space="preserve"> base de dados</w:t>
        </w:r>
      </w:ins>
      <w:ins w:id="722" w:author="Isa" w:date="2011-05-06T22:04:00Z">
        <w:r>
          <w:t xml:space="preserve"> e a sua gestão</w:t>
        </w:r>
      </w:ins>
      <w:ins w:id="723" w:author="Isa" w:date="2011-05-06T22:03:00Z">
        <w:r>
          <w:t xml:space="preserve"> foram refinadas</w:t>
        </w:r>
      </w:ins>
      <w:ins w:id="724" w:author="Isa" w:date="2011-05-06T22:05:00Z">
        <w:r>
          <w:t xml:space="preserve"> e estão ilustradas no diagrama seguinte:</w:t>
        </w:r>
      </w:ins>
    </w:p>
    <w:p w14:paraId="2546E706" w14:textId="514EBC25" w:rsidR="00EC1463" w:rsidDel="00263D36" w:rsidRDefault="00263D36">
      <w:pPr>
        <w:pStyle w:val="NormalWeb"/>
        <w:spacing w:before="0" w:beforeAutospacing="0" w:after="0" w:afterAutospacing="0"/>
        <w:jc w:val="center"/>
        <w:rPr>
          <w:ins w:id="725" w:author="Isa" w:date="2011-05-06T22:05:00Z"/>
          <w:del w:id="726" w:author="Hugo" w:date="2011-05-06T22:28:00Z"/>
          <w:color w:val="000000"/>
          <w:sz w:val="27"/>
          <w:szCs w:val="27"/>
        </w:rPr>
      </w:pPr>
      <w:ins w:id="727" w:author="Hugo" w:date="2011-05-06T22:28:00Z">
        <w:r>
          <w:rPr>
            <w:rFonts w:ascii="Arial" w:hAnsi="Arial" w:cs="Arial"/>
            <w:noProof/>
            <w:color w:val="000000"/>
            <w:rPrChange w:id="728" w:author="Unknown">
              <w:rPr>
                <w:rFonts w:asciiTheme="majorHAnsi" w:eastAsiaTheme="majorEastAsia" w:hAnsiTheme="majorHAnsi" w:cstheme="majorBidi"/>
                <w:b/>
                <w:bCs/>
                <w:noProof/>
                <w:color w:val="632423" w:themeColor="accent2" w:themeShade="80"/>
              </w:rPr>
            </w:rPrChange>
          </w:rPr>
          <w:drawing>
            <wp:inline distT="0" distB="0" distL="0" distR="0" wp14:anchorId="5494A73D" wp14:editId="31BE64DD">
              <wp:extent cx="3960495" cy="2933700"/>
              <wp:effectExtent l="0" t="0" r="1905" b="0"/>
              <wp:docPr id="6" name="Imagem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ata Base Managment Subsystem.jpg"/>
                      <pic:cNvPicPr/>
                    </pic:nvPicPr>
                    <pic:blipFill rotWithShape="1"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964998" cy="2937035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ins w:id="729" w:author="Isa" w:date="2011-05-06T22:05:00Z">
        <w:del w:id="730" w:author="Hugo" w:date="2011-05-06T22:28:00Z">
          <w:r w:rsidR="00EC1463" w:rsidDel="00263D36">
            <w:rPr>
              <w:rFonts w:ascii="Arial" w:hAnsi="Arial" w:cs="Arial"/>
              <w:color w:val="000000"/>
              <w:sz w:val="22"/>
              <w:szCs w:val="22"/>
            </w:rPr>
            <w:delText>IMAGEM</w:delText>
          </w:r>
        </w:del>
      </w:ins>
    </w:p>
    <w:p w14:paraId="3143F9D1" w14:textId="77777777" w:rsidR="00EC1463" w:rsidRPr="00EC1463" w:rsidRDefault="00EC1463">
      <w:pPr>
        <w:jc w:val="center"/>
        <w:rPr>
          <w:ins w:id="731" w:author="Isa" w:date="2011-05-06T21:57:00Z"/>
          <w:rPrChange w:id="732" w:author="Isa" w:date="2011-05-06T22:03:00Z">
            <w:rPr>
              <w:ins w:id="733" w:author="Isa" w:date="2011-05-06T21:57:00Z"/>
              <w:color w:val="000000"/>
              <w:sz w:val="27"/>
              <w:szCs w:val="27"/>
            </w:rPr>
          </w:rPrChange>
        </w:rPr>
        <w:pPrChange w:id="734" w:author="Hugo" w:date="2011-05-06T22:29:00Z">
          <w:pPr/>
        </w:pPrChange>
      </w:pPr>
    </w:p>
    <w:p w14:paraId="487AF4D3" w14:textId="21CFCD44" w:rsidR="005B15C4" w:rsidRPr="00EC1463" w:rsidRDefault="005B15C4">
      <w:pPr>
        <w:pStyle w:val="Cabealho3"/>
        <w:rPr>
          <w:ins w:id="735" w:author="Isa" w:date="2011-05-06T21:57:00Z"/>
          <w:rPrChange w:id="736" w:author="Isa" w:date="2011-05-06T22:02:00Z">
            <w:rPr>
              <w:ins w:id="737" w:author="Isa" w:date="2011-05-06T21:57:00Z"/>
              <w:color w:val="000000"/>
              <w:sz w:val="27"/>
              <w:szCs w:val="27"/>
            </w:rPr>
          </w:rPrChange>
        </w:rPr>
        <w:pPrChange w:id="738" w:author="Isa" w:date="2011-05-06T22:02:00Z">
          <w:pPr>
            <w:pStyle w:val="Cabealho3"/>
            <w:spacing w:before="0"/>
          </w:pPr>
        </w:pPrChange>
      </w:pPr>
      <w:bookmarkStart w:id="739" w:name="_Toc292488766"/>
      <w:ins w:id="740" w:author="Isa" w:date="2011-05-06T21:59:00Z">
        <w:r w:rsidRPr="00EC1463">
          <w:lastRenderedPageBreak/>
          <w:t>7.2.</w:t>
        </w:r>
      </w:ins>
      <w:ins w:id="741" w:author="Isa" w:date="2011-05-06T22:02:00Z">
        <w:r w:rsidR="00EC1463" w:rsidRPr="00EC1463">
          <w:rPr>
            <w:rPrChange w:id="742" w:author="Isa" w:date="2011-05-06T22:02:00Z">
              <w:rPr>
                <w:lang w:val="en-US"/>
              </w:rPr>
            </w:rPrChange>
          </w:rPr>
          <w:t>2.</w:t>
        </w:r>
      </w:ins>
      <w:ins w:id="743" w:author="Isa" w:date="2011-05-06T21:59:00Z">
        <w:r w:rsidRPr="00EC1463">
          <w:t xml:space="preserve"> </w:t>
        </w:r>
      </w:ins>
      <w:proofErr w:type="gramStart"/>
      <w:ins w:id="744" w:author="Isa" w:date="2011-05-06T21:57:00Z">
        <w:r w:rsidRPr="00EC1463">
          <w:rPr>
            <w:rPrChange w:id="745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>Software</w:t>
        </w:r>
        <w:proofErr w:type="gramEnd"/>
        <w:r w:rsidRPr="00EC1463">
          <w:rPr>
            <w:rPrChange w:id="746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 xml:space="preserve"> </w:t>
        </w:r>
        <w:proofErr w:type="spellStart"/>
        <w:r w:rsidRPr="00EC1463">
          <w:rPr>
            <w:rPrChange w:id="747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>Managment</w:t>
        </w:r>
        <w:proofErr w:type="spellEnd"/>
        <w:r w:rsidRPr="00EC1463">
          <w:rPr>
            <w:rPrChange w:id="748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 xml:space="preserve"> </w:t>
        </w:r>
        <w:proofErr w:type="spellStart"/>
        <w:r w:rsidRPr="00EC1463">
          <w:rPr>
            <w:rPrChange w:id="749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>Subsytem</w:t>
        </w:r>
        <w:bookmarkEnd w:id="739"/>
        <w:proofErr w:type="spellEnd"/>
      </w:ins>
    </w:p>
    <w:p w14:paraId="4DF8C8A0" w14:textId="5E24CFA0" w:rsidR="005B15C4" w:rsidRPr="00EC1463" w:rsidRDefault="005B15C4" w:rsidP="005B15C4">
      <w:pPr>
        <w:rPr>
          <w:ins w:id="750" w:author="Isa" w:date="2011-05-06T21:57:00Z"/>
          <w:sz w:val="27"/>
          <w:szCs w:val="27"/>
          <w:rPrChange w:id="751" w:author="Isa" w:date="2011-05-06T22:06:00Z">
            <w:rPr>
              <w:ins w:id="752" w:author="Isa" w:date="2011-05-06T21:57:00Z"/>
              <w:color w:val="000000"/>
              <w:sz w:val="27"/>
              <w:szCs w:val="27"/>
            </w:rPr>
          </w:rPrChange>
        </w:rPr>
      </w:pPr>
      <w:ins w:id="753" w:author="Isa" w:date="2011-05-06T21:57:00Z">
        <w:r w:rsidRPr="00EC1463">
          <w:rPr>
            <w:rStyle w:val="apple-tab-span"/>
            <w:rFonts w:ascii="Arial" w:hAnsi="Arial" w:cs="Arial"/>
            <w:color w:val="000000"/>
            <w:rPrChange w:id="754" w:author="Isa" w:date="2011-05-06T22:02:00Z">
              <w:rPr>
                <w:rStyle w:val="apple-tab-span"/>
                <w:rFonts w:ascii="Arial" w:eastAsiaTheme="majorEastAsia" w:hAnsi="Arial" w:cs="Arial"/>
                <w:b/>
                <w:bCs/>
                <w:color w:val="000000"/>
              </w:rPr>
            </w:rPrChange>
          </w:rPr>
          <w:tab/>
        </w:r>
        <w:r>
          <w:t>Tarefas relacionadas com os Softwares</w:t>
        </w:r>
        <w:proofErr w:type="gramStart"/>
        <w:r>
          <w:t>,</w:t>
        </w:r>
        <w:proofErr w:type="gramEnd"/>
        <w:r>
          <w:t xml:space="preserve"> podem ser agrupadas e refinadas. As tarefas como ver, registar, alterar ou </w:t>
        </w:r>
      </w:ins>
      <w:ins w:id="755" w:author="Isa" w:date="2011-05-29T01:06:00Z">
        <w:r w:rsidR="008B2F5C">
          <w:t>eliminar</w:t>
        </w:r>
      </w:ins>
      <w:ins w:id="756" w:author="Isa" w:date="2011-05-06T21:57:00Z">
        <w:r>
          <w:t xml:space="preserve"> </w:t>
        </w:r>
      </w:ins>
      <w:ins w:id="757" w:author="Isa" w:date="2011-05-29T01:06:00Z">
        <w:r w:rsidR="008B2F5C">
          <w:t>um</w:t>
        </w:r>
      </w:ins>
      <w:ins w:id="758" w:author="Isa" w:date="2011-05-06T21:57:00Z">
        <w:r>
          <w:t xml:space="preserve"> Software envolvem as mesmas entidades:</w:t>
        </w:r>
      </w:ins>
    </w:p>
    <w:p w14:paraId="5C359391" w14:textId="3899CC2B" w:rsidR="005B15C4" w:rsidDel="00263D36" w:rsidRDefault="00263D36">
      <w:pPr>
        <w:pStyle w:val="NormalWeb"/>
        <w:spacing w:before="0" w:beforeAutospacing="0" w:after="0" w:afterAutospacing="0"/>
        <w:jc w:val="center"/>
        <w:rPr>
          <w:ins w:id="759" w:author="Isa" w:date="2011-05-06T21:57:00Z"/>
          <w:del w:id="760" w:author="Hugo" w:date="2011-05-06T22:29:00Z"/>
          <w:color w:val="000000"/>
          <w:sz w:val="27"/>
          <w:szCs w:val="27"/>
        </w:rPr>
      </w:pPr>
      <w:ins w:id="761" w:author="Hugo" w:date="2011-05-06T22:29:00Z">
        <w:r>
          <w:rPr>
            <w:rFonts w:ascii="Arial" w:hAnsi="Arial" w:cs="Arial"/>
            <w:noProof/>
            <w:color w:val="000000"/>
            <w:rPrChange w:id="762" w:author="Unknown">
              <w:rPr>
                <w:rFonts w:asciiTheme="majorHAnsi" w:eastAsiaTheme="majorEastAsia" w:hAnsiTheme="majorHAnsi" w:cstheme="majorBidi"/>
                <w:b/>
                <w:bCs/>
                <w:noProof/>
                <w:color w:val="632423" w:themeColor="accent2" w:themeShade="80"/>
              </w:rPr>
            </w:rPrChange>
          </w:rPr>
          <w:drawing>
            <wp:inline distT="0" distB="0" distL="0" distR="0" wp14:anchorId="7F3A710C" wp14:editId="246D9EE8">
              <wp:extent cx="3629025" cy="2720169"/>
              <wp:effectExtent l="0" t="0" r="0" b="4445"/>
              <wp:docPr id="7" name="Imagem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oftware Managment Subsytem.jpg"/>
                      <pic:cNvPicPr/>
                    </pic:nvPicPr>
                    <pic:blipFill rotWithShape="1"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631326" cy="272189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ins w:id="763" w:author="Isa" w:date="2011-05-06T21:57:00Z">
        <w:del w:id="764" w:author="Hugo" w:date="2011-05-06T22:29:00Z">
          <w:r w:rsidR="005B15C4" w:rsidDel="00263D36">
            <w:rPr>
              <w:rFonts w:ascii="Arial" w:hAnsi="Arial" w:cs="Arial"/>
              <w:color w:val="000000"/>
              <w:sz w:val="22"/>
              <w:szCs w:val="22"/>
            </w:rPr>
            <w:delText>IMAGEM</w:delText>
          </w:r>
        </w:del>
      </w:ins>
    </w:p>
    <w:p w14:paraId="3DDC7323" w14:textId="3E8A500C" w:rsidR="00EC1463" w:rsidRDefault="00EC1463">
      <w:pPr>
        <w:jc w:val="center"/>
        <w:rPr>
          <w:ins w:id="765" w:author="Isa" w:date="2011-05-06T21:57:00Z"/>
          <w:color w:val="000000"/>
          <w:sz w:val="27"/>
          <w:szCs w:val="27"/>
        </w:rPr>
        <w:pPrChange w:id="766" w:author="Hugo" w:date="2011-05-06T22:31:00Z">
          <w:pPr/>
        </w:pPrChange>
      </w:pPr>
    </w:p>
    <w:p w14:paraId="3945885E" w14:textId="3C0262A6" w:rsidR="005B15C4" w:rsidRDefault="00EC1463">
      <w:pPr>
        <w:pStyle w:val="Cabealho3"/>
        <w:rPr>
          <w:ins w:id="767" w:author="Isa" w:date="2011-05-06T21:57:00Z"/>
          <w:sz w:val="27"/>
          <w:szCs w:val="27"/>
        </w:rPr>
        <w:pPrChange w:id="768" w:author="Isa" w:date="2011-05-06T22:02:00Z">
          <w:pPr>
            <w:pStyle w:val="Cabealho3"/>
            <w:spacing w:before="0"/>
          </w:pPr>
        </w:pPrChange>
      </w:pPr>
      <w:bookmarkStart w:id="769" w:name="_Toc292488767"/>
      <w:ins w:id="770" w:author="Isa" w:date="2011-05-06T22:00:00Z">
        <w:r>
          <w:t>7.</w:t>
        </w:r>
      </w:ins>
      <w:ins w:id="771" w:author="Isa" w:date="2011-05-06T22:02:00Z">
        <w:r>
          <w:t>2.</w:t>
        </w:r>
      </w:ins>
      <w:ins w:id="772" w:author="Isa" w:date="2011-05-06T22:00:00Z">
        <w:r>
          <w:t xml:space="preserve">3. </w:t>
        </w:r>
      </w:ins>
      <w:proofErr w:type="spellStart"/>
      <w:ins w:id="773" w:author="Isa" w:date="2011-05-06T21:57:00Z">
        <w:r w:rsidR="005B15C4">
          <w:t>Decision</w:t>
        </w:r>
        <w:proofErr w:type="spellEnd"/>
        <w:r w:rsidR="005B15C4">
          <w:t xml:space="preserve"> </w:t>
        </w:r>
        <w:proofErr w:type="spellStart"/>
        <w:r w:rsidR="005B15C4">
          <w:t>Suport</w:t>
        </w:r>
        <w:proofErr w:type="spellEnd"/>
        <w:r w:rsidR="005B15C4">
          <w:t xml:space="preserve"> </w:t>
        </w:r>
        <w:proofErr w:type="spellStart"/>
        <w:r w:rsidR="005B15C4">
          <w:t>Subsystem</w:t>
        </w:r>
        <w:bookmarkEnd w:id="769"/>
        <w:proofErr w:type="spellEnd"/>
      </w:ins>
    </w:p>
    <w:p w14:paraId="3B8D4F4C" w14:textId="5E7D7BCE" w:rsidR="005B15C4" w:rsidRDefault="005B15C4">
      <w:pPr>
        <w:rPr>
          <w:ins w:id="774" w:author="Isa" w:date="2011-05-06T21:57:00Z"/>
          <w:sz w:val="27"/>
          <w:szCs w:val="27"/>
        </w:rPr>
        <w:pPrChange w:id="775" w:author="Isa" w:date="2011-05-06T22:06:00Z">
          <w:pPr>
            <w:pStyle w:val="NormalWeb"/>
            <w:spacing w:before="0" w:beforeAutospacing="0" w:after="0" w:afterAutospacing="0"/>
          </w:pPr>
        </w:pPrChange>
      </w:pPr>
      <w:ins w:id="776" w:author="Isa" w:date="2011-05-06T21:57:00Z">
        <w:r>
          <w:rPr>
            <w:rStyle w:val="apple-tab-span"/>
            <w:rFonts w:ascii="Arial" w:hAnsi="Arial" w:cs="Arial"/>
            <w:color w:val="000000"/>
          </w:rPr>
          <w:tab/>
        </w:r>
        <w:r>
          <w:t>Todas as tare</w:t>
        </w:r>
        <w:r w:rsidR="00EC1463">
          <w:t xml:space="preserve">fas </w:t>
        </w:r>
      </w:ins>
      <w:ins w:id="777" w:author="Isa" w:date="2011-05-06T22:06:00Z">
        <w:r w:rsidR="00EC1463">
          <w:t>relativas</w:t>
        </w:r>
      </w:ins>
      <w:ins w:id="778" w:author="Isa" w:date="2011-05-06T21:57:00Z">
        <w:r>
          <w:t xml:space="preserve"> </w:t>
        </w:r>
      </w:ins>
      <w:ins w:id="779" w:author="Isa" w:date="2011-05-06T22:06:00Z">
        <w:r w:rsidR="00EC1463">
          <w:t xml:space="preserve">à </w:t>
        </w:r>
      </w:ins>
      <w:ins w:id="780" w:author="Isa" w:date="2011-05-06T21:57:00Z">
        <w:r w:rsidR="00EC1463">
          <w:t>escolh</w:t>
        </w:r>
      </w:ins>
      <w:ins w:id="781" w:author="Isa" w:date="2011-05-06T22:06:00Z">
        <w:r w:rsidR="00EC1463">
          <w:t>a</w:t>
        </w:r>
      </w:ins>
      <w:ins w:id="782" w:author="Isa" w:date="2011-05-06T21:57:00Z">
        <w:r w:rsidR="00EC1463">
          <w:t xml:space="preserve"> </w:t>
        </w:r>
      </w:ins>
      <w:ins w:id="783" w:author="Isa" w:date="2011-05-06T22:06:00Z">
        <w:r w:rsidR="00EC1463">
          <w:t>de</w:t>
        </w:r>
      </w:ins>
      <w:ins w:id="784" w:author="Isa" w:date="2011-05-06T21:57:00Z">
        <w:r>
          <w:t xml:space="preserve"> critéri</w:t>
        </w:r>
        <w:r w:rsidR="00EC1463">
          <w:t>os de classificação e avaliação</w:t>
        </w:r>
      </w:ins>
      <w:ins w:id="785" w:author="Isa" w:date="2011-05-06T22:07:00Z">
        <w:r w:rsidR="00EC1463">
          <w:t xml:space="preserve"> dos Softwares</w:t>
        </w:r>
      </w:ins>
      <w:ins w:id="786" w:author="Isa" w:date="2011-05-06T21:57:00Z">
        <w:r>
          <w:t xml:space="preserve"> estão especificadas neste Use Case:</w:t>
        </w:r>
      </w:ins>
    </w:p>
    <w:p w14:paraId="610234FE" w14:textId="77777777" w:rsidR="00C65D9C" w:rsidRDefault="00263D36">
      <w:pPr>
        <w:jc w:val="center"/>
        <w:rPr>
          <w:ins w:id="787" w:author="Hugo" w:date="2011-05-06T23:10:00Z"/>
        </w:rPr>
        <w:pPrChange w:id="788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  <w:ins w:id="789" w:author="Hugo" w:date="2011-05-06T22:30:00Z">
        <w:r w:rsidRPr="001D1635">
          <w:rPr>
            <w:noProof/>
          </w:rPr>
          <w:drawing>
            <wp:inline distT="0" distB="0" distL="0" distR="0" wp14:anchorId="5D0F28D7" wp14:editId="373CDBB8">
              <wp:extent cx="3595616" cy="4314825"/>
              <wp:effectExtent l="0" t="0" r="5080" b="0"/>
              <wp:docPr id="8" name="Imagem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ecision Suport Subsystem.jp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597378" cy="43169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76D0688" w14:textId="4D23228E" w:rsidR="00C65D9C" w:rsidRPr="003F6394" w:rsidRDefault="00C65D9C" w:rsidP="00C65D9C">
      <w:pPr>
        <w:rPr>
          <w:ins w:id="790" w:author="Hugo" w:date="2011-05-06T23:10:00Z"/>
          <w:smallCaps/>
          <w:color w:val="632423" w:themeColor="accent2" w:themeShade="80"/>
          <w:sz w:val="26"/>
          <w:szCs w:val="26"/>
        </w:rPr>
      </w:pPr>
      <w:ins w:id="791" w:author="Hugo" w:date="2011-05-06T23:10:00Z">
        <w:r>
          <w:rPr>
            <w:rFonts w:asciiTheme="majorHAnsi" w:eastAsiaTheme="majorEastAsia" w:hAnsiTheme="majorHAnsi" w:cstheme="majorBidi"/>
            <w:b/>
            <w:bCs/>
            <w:smallCaps/>
            <w:color w:val="632423" w:themeColor="accent2" w:themeShade="80"/>
            <w:sz w:val="26"/>
            <w:szCs w:val="26"/>
          </w:rPr>
          <w:lastRenderedPageBreak/>
          <w:t xml:space="preserve">7.3. Descrição Textual de </w:t>
        </w:r>
      </w:ins>
      <w:ins w:id="792" w:author="Hugo" w:date="2011-05-06T23:21:00Z">
        <w:r w:rsidR="0074604F">
          <w:rPr>
            <w:rFonts w:asciiTheme="majorHAnsi" w:eastAsiaTheme="majorEastAsia" w:hAnsiTheme="majorHAnsi" w:cstheme="majorBidi"/>
            <w:b/>
            <w:bCs/>
            <w:smallCaps/>
            <w:color w:val="632423" w:themeColor="accent2" w:themeShade="80"/>
            <w:sz w:val="26"/>
            <w:szCs w:val="26"/>
          </w:rPr>
          <w:t>Casos de Uso</w:t>
        </w:r>
      </w:ins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793" w:author="Hugo" w:date="2011-05-06T23:12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794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1D1635" w14:paraId="2F3859E0" w14:textId="77777777" w:rsidTr="00446966">
        <w:trPr>
          <w:cantSplit/>
          <w:trHeight w:val="260"/>
          <w:ins w:id="795" w:author="Hugo" w:date="2011-05-06T23:10:00Z"/>
          <w:trPrChange w:id="796" w:author="Hugo" w:date="2011-05-06T23:12:00Z">
            <w:trPr>
              <w:cantSplit/>
              <w:trHeight w:val="260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797" w:author="Hugo" w:date="2011-05-06T23:12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B7B8C5" w14:textId="77777777" w:rsidR="00C65D9C" w:rsidRPr="008B2F5C" w:rsidRDefault="00C65D9C" w:rsidP="00C65D9C">
            <w:pPr>
              <w:pStyle w:val="Formalivre"/>
              <w:jc w:val="center"/>
              <w:rPr>
                <w:ins w:id="798" w:author="Hugo" w:date="2011-05-06T23:10:00Z"/>
                <w:rFonts w:ascii="Calibri" w:hAnsi="Calibri" w:cs="Calibri"/>
                <w:sz w:val="22"/>
                <w:lang w:val="en-US"/>
                <w:rPrChange w:id="799" w:author="Isa" w:date="2011-05-29T01:04:00Z">
                  <w:rPr>
                    <w:ins w:id="800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801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802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803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Register New Software</w:t>
              </w:r>
            </w:ins>
          </w:p>
        </w:tc>
      </w:tr>
      <w:tr w:rsidR="00C65D9C" w:rsidRPr="00656A28" w14:paraId="13AE17CC" w14:textId="77777777" w:rsidTr="00446966">
        <w:trPr>
          <w:cantSplit/>
          <w:trHeight w:val="260"/>
          <w:ins w:id="804" w:author="Hugo" w:date="2011-05-06T23:10:00Z"/>
          <w:trPrChange w:id="805" w:author="Hugo" w:date="2011-05-06T23:12:00Z">
            <w:trPr>
              <w:cantSplit/>
              <w:trHeight w:val="26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06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DCA70A" w14:textId="77777777" w:rsidR="00C65D9C" w:rsidRPr="00656A28" w:rsidRDefault="00C65D9C" w:rsidP="00C65D9C">
            <w:pPr>
              <w:pStyle w:val="Formalivre"/>
              <w:jc w:val="center"/>
              <w:rPr>
                <w:ins w:id="80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80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09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00FB1A" w14:textId="77777777" w:rsidR="00C65D9C" w:rsidRPr="00656A28" w:rsidRDefault="00C65D9C" w:rsidP="00C65D9C">
            <w:pPr>
              <w:pStyle w:val="Formalivre"/>
              <w:jc w:val="center"/>
              <w:rPr>
                <w:ins w:id="810" w:author="Hugo" w:date="2011-05-06T23:10:00Z"/>
                <w:rFonts w:ascii="Calibri" w:hAnsi="Calibri" w:cs="Calibri"/>
                <w:sz w:val="22"/>
              </w:rPr>
            </w:pPr>
            <w:ins w:id="811" w:author="Hugo" w:date="2011-05-06T23:10:00Z">
              <w:r w:rsidRPr="00656A28">
                <w:rPr>
                  <w:rFonts w:ascii="Calibri" w:hAnsi="Calibri" w:cs="Calibri"/>
                  <w:sz w:val="22"/>
                </w:rPr>
                <w:t>Do Not Exist</w:t>
              </w:r>
            </w:ins>
          </w:p>
        </w:tc>
      </w:tr>
      <w:tr w:rsidR="00C65D9C" w:rsidRPr="00656A28" w14:paraId="7E52E53F" w14:textId="77777777" w:rsidTr="00446966">
        <w:trPr>
          <w:cantSplit/>
          <w:trHeight w:val="260"/>
          <w:ins w:id="812" w:author="Hugo" w:date="2011-05-06T23:10:00Z"/>
          <w:trPrChange w:id="813" w:author="Hugo" w:date="2011-05-06T23:12:00Z">
            <w:trPr>
              <w:cantSplit/>
              <w:trHeight w:val="26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14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D3B09F" w14:textId="77777777" w:rsidR="00C65D9C" w:rsidRPr="00656A28" w:rsidRDefault="00C65D9C" w:rsidP="00C65D9C">
            <w:pPr>
              <w:pStyle w:val="Formalivre"/>
              <w:jc w:val="center"/>
              <w:rPr>
                <w:ins w:id="815" w:author="Hugo" w:date="2011-05-06T23:10:00Z"/>
                <w:rFonts w:ascii="Calibri" w:hAnsi="Calibri" w:cs="Calibri"/>
                <w:b/>
                <w:sz w:val="22"/>
              </w:rPr>
            </w:pPr>
            <w:ins w:id="81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17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2B907E" w14:textId="77777777" w:rsidR="00C65D9C" w:rsidRPr="00656A28" w:rsidRDefault="00C65D9C" w:rsidP="00C65D9C">
            <w:pPr>
              <w:pStyle w:val="Formalivre"/>
              <w:jc w:val="center"/>
              <w:rPr>
                <w:ins w:id="818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04AB7598" w14:textId="77777777" w:rsidTr="00446966">
        <w:trPr>
          <w:cantSplit/>
          <w:trHeight w:val="260"/>
          <w:ins w:id="819" w:author="Hugo" w:date="2011-05-06T23:10:00Z"/>
          <w:trPrChange w:id="820" w:author="Hugo" w:date="2011-05-06T23:12:00Z">
            <w:trPr>
              <w:cantSplit/>
              <w:trHeight w:val="26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21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3199EC" w14:textId="77777777" w:rsidR="00C65D9C" w:rsidRPr="00656A28" w:rsidRDefault="00C65D9C" w:rsidP="00C65D9C">
            <w:pPr>
              <w:pStyle w:val="Formalivre"/>
              <w:jc w:val="center"/>
              <w:rPr>
                <w:ins w:id="822" w:author="Hugo" w:date="2011-05-06T23:10:00Z"/>
                <w:rFonts w:ascii="Calibri" w:hAnsi="Calibri" w:cs="Calibri"/>
                <w:b/>
                <w:sz w:val="22"/>
              </w:rPr>
            </w:pPr>
            <w:ins w:id="82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24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EACC47" w14:textId="77777777" w:rsidR="00C65D9C" w:rsidRPr="00656A28" w:rsidRDefault="00C65D9C" w:rsidP="00C65D9C">
            <w:pPr>
              <w:pStyle w:val="Formalivre"/>
              <w:jc w:val="center"/>
              <w:rPr>
                <w:ins w:id="825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07233686" w14:textId="77777777" w:rsidTr="00446966">
        <w:trPr>
          <w:cantSplit/>
          <w:trHeight w:val="280"/>
          <w:ins w:id="826" w:author="Hugo" w:date="2011-05-06T23:10:00Z"/>
          <w:trPrChange w:id="827" w:author="Hugo" w:date="2011-05-06T23:12:00Z">
            <w:trPr>
              <w:cantSplit/>
              <w:trHeight w:val="28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28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CB0BBB" w14:textId="77777777" w:rsidR="00C65D9C" w:rsidRPr="00656A28" w:rsidRDefault="00C65D9C" w:rsidP="00C65D9C">
            <w:pPr>
              <w:pStyle w:val="Formalivre"/>
              <w:jc w:val="center"/>
              <w:rPr>
                <w:ins w:id="829" w:author="Hugo" w:date="2011-05-06T23:10:00Z"/>
                <w:rFonts w:ascii="Calibri" w:hAnsi="Calibri" w:cs="Calibri"/>
                <w:b/>
                <w:sz w:val="22"/>
              </w:rPr>
            </w:pPr>
            <w:ins w:id="83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31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8DE8A7" w14:textId="77777777" w:rsidR="00C65D9C" w:rsidRPr="008B2F5C" w:rsidRDefault="00C65D9C" w:rsidP="00C65D9C">
            <w:pPr>
              <w:pStyle w:val="Formalivre"/>
              <w:jc w:val="center"/>
              <w:rPr>
                <w:ins w:id="832" w:author="Hugo" w:date="2011-05-06T23:10:00Z"/>
                <w:rFonts w:ascii="Calibri" w:hAnsi="Calibri" w:cs="Calibri"/>
                <w:sz w:val="22"/>
                <w:lang w:val="en-US"/>
                <w:rPrChange w:id="833" w:author="Isa" w:date="2011-05-29T01:04:00Z">
                  <w:rPr>
                    <w:ins w:id="834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835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836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Insert into Data Base a new software</w:t>
              </w:r>
            </w:ins>
          </w:p>
        </w:tc>
      </w:tr>
      <w:tr w:rsidR="00C65D9C" w:rsidRPr="00656A28" w14:paraId="55672C0E" w14:textId="77777777" w:rsidTr="00446966">
        <w:trPr>
          <w:cantSplit/>
          <w:trHeight w:val="280"/>
          <w:ins w:id="837" w:author="Hugo" w:date="2011-05-06T23:10:00Z"/>
          <w:trPrChange w:id="838" w:author="Hugo" w:date="2011-05-06T23:12:00Z">
            <w:trPr>
              <w:cantSplit/>
              <w:trHeight w:val="28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39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EF5CB6" w14:textId="77777777" w:rsidR="00C65D9C" w:rsidRPr="00656A28" w:rsidRDefault="00C65D9C" w:rsidP="00C65D9C">
            <w:pPr>
              <w:pStyle w:val="Formalivre"/>
              <w:jc w:val="center"/>
              <w:rPr>
                <w:ins w:id="840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84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42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C4AE80" w14:textId="77777777" w:rsidR="00C65D9C" w:rsidRPr="00656A28" w:rsidRDefault="00C65D9C" w:rsidP="00C65D9C">
            <w:pPr>
              <w:pStyle w:val="Formalivre"/>
              <w:jc w:val="center"/>
              <w:rPr>
                <w:ins w:id="84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ADDF9E5" w14:textId="77777777" w:rsidTr="00446966">
        <w:trPr>
          <w:cantSplit/>
          <w:trHeight w:val="280"/>
          <w:ins w:id="844" w:author="Hugo" w:date="2011-05-06T23:10:00Z"/>
          <w:trPrChange w:id="845" w:author="Hugo" w:date="2011-05-06T23:12:00Z">
            <w:trPr>
              <w:cantSplit/>
              <w:trHeight w:val="28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46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1200D5" w14:textId="77777777" w:rsidR="00C65D9C" w:rsidRPr="00656A28" w:rsidRDefault="00C65D9C" w:rsidP="00C65D9C">
            <w:pPr>
              <w:pStyle w:val="Formalivre"/>
              <w:jc w:val="center"/>
              <w:rPr>
                <w:ins w:id="847" w:author="Hugo" w:date="2011-05-06T23:10:00Z"/>
                <w:rFonts w:ascii="Calibri" w:hAnsi="Calibri" w:cs="Calibri"/>
                <w:b/>
                <w:sz w:val="22"/>
              </w:rPr>
            </w:pPr>
            <w:ins w:id="84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49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7B6CCDD" w14:textId="77777777" w:rsidR="00C65D9C" w:rsidRPr="00656A28" w:rsidRDefault="00C65D9C" w:rsidP="00C65D9C">
            <w:pPr>
              <w:pStyle w:val="Formalivre"/>
              <w:jc w:val="center"/>
              <w:rPr>
                <w:ins w:id="850" w:author="Hugo" w:date="2011-05-06T23:10:00Z"/>
                <w:rFonts w:ascii="Calibri" w:hAnsi="Calibri" w:cs="Calibri"/>
                <w:sz w:val="22"/>
              </w:rPr>
            </w:pPr>
            <w:ins w:id="851" w:author="Hugo" w:date="2011-05-06T23:10:00Z">
              <w:r w:rsidRPr="00656A28">
                <w:rPr>
                  <w:rFonts w:ascii="Calibri" w:hAnsi="Calibri" w:cs="Calibri"/>
                  <w:sz w:val="22"/>
                </w:rPr>
                <w:t>New Software Registed</w:t>
              </w:r>
            </w:ins>
          </w:p>
        </w:tc>
      </w:tr>
      <w:tr w:rsidR="00C65D9C" w:rsidRPr="00656A28" w14:paraId="05AC9D61" w14:textId="77777777" w:rsidTr="001F0F68">
        <w:trPr>
          <w:cantSplit/>
          <w:trHeight w:val="280"/>
          <w:ins w:id="852" w:author="Hugo" w:date="2011-05-06T23:10:00Z"/>
          <w:trPrChange w:id="853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54" w:author="Hugo" w:date="2011-05-06T23:44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C8CE90" w14:textId="77777777" w:rsidR="00C65D9C" w:rsidRPr="00656A28" w:rsidRDefault="00C65D9C" w:rsidP="00C65D9C">
            <w:pPr>
              <w:pStyle w:val="Formalivre"/>
              <w:jc w:val="center"/>
              <w:rPr>
                <w:ins w:id="855" w:author="Hugo" w:date="2011-05-06T23:10:00Z"/>
                <w:rFonts w:ascii="Calibri" w:hAnsi="Calibri" w:cs="Calibri"/>
                <w:b/>
                <w:sz w:val="22"/>
              </w:rPr>
            </w:pPr>
            <w:ins w:id="85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57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A93445" w14:textId="77777777" w:rsidR="00C65D9C" w:rsidRPr="00656A28" w:rsidRDefault="00C65D9C" w:rsidP="00C65D9C">
            <w:pPr>
              <w:pStyle w:val="Formalivre"/>
              <w:jc w:val="center"/>
              <w:rPr>
                <w:ins w:id="858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59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46F942" w14:textId="77777777" w:rsidR="00C65D9C" w:rsidRPr="00656A28" w:rsidRDefault="00C65D9C" w:rsidP="00C65D9C">
            <w:pPr>
              <w:pStyle w:val="Formalivre"/>
              <w:jc w:val="center"/>
              <w:rPr>
                <w:ins w:id="860" w:author="Hugo" w:date="2011-05-06T23:10:00Z"/>
                <w:rFonts w:ascii="Calibri" w:hAnsi="Calibri" w:cs="Calibri"/>
                <w:b/>
                <w:sz w:val="22"/>
              </w:rPr>
            </w:pPr>
            <w:ins w:id="86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62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D529AC" w14:textId="77777777" w:rsidR="00C65D9C" w:rsidRPr="00656A28" w:rsidRDefault="00C65D9C" w:rsidP="00C65D9C">
            <w:pPr>
              <w:pStyle w:val="Formalivre"/>
              <w:jc w:val="center"/>
              <w:rPr>
                <w:ins w:id="863" w:author="Hugo" w:date="2011-05-06T23:10:00Z"/>
                <w:rFonts w:ascii="Calibri" w:hAnsi="Calibri" w:cs="Calibri"/>
                <w:b/>
                <w:sz w:val="22"/>
              </w:rPr>
            </w:pPr>
            <w:ins w:id="86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1D1635" w14:paraId="49A03BD0" w14:textId="77777777" w:rsidTr="001F0F68">
        <w:trPr>
          <w:cantSplit/>
          <w:trHeight w:val="60"/>
          <w:ins w:id="865" w:author="Hugo" w:date="2011-05-06T23:10:00Z"/>
          <w:trPrChange w:id="866" w:author="Hugo" w:date="2011-05-06T23:44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67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1E494F" w14:textId="77777777" w:rsidR="00C65D9C" w:rsidRPr="00656A28" w:rsidRDefault="00C65D9C" w:rsidP="00C65D9C">
            <w:pPr>
              <w:pStyle w:val="Formalivre"/>
              <w:jc w:val="center"/>
              <w:rPr>
                <w:ins w:id="86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69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EF48F3" w14:textId="77777777" w:rsidR="00C65D9C" w:rsidRPr="00656A28" w:rsidRDefault="00C65D9C" w:rsidP="00C65D9C">
            <w:pPr>
              <w:pStyle w:val="Formalivre"/>
              <w:jc w:val="center"/>
              <w:rPr>
                <w:ins w:id="870" w:author="Hugo" w:date="2011-05-06T23:10:00Z"/>
                <w:rFonts w:ascii="Calibri" w:hAnsi="Calibri" w:cs="Calibri"/>
                <w:sz w:val="22"/>
              </w:rPr>
            </w:pPr>
            <w:ins w:id="871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72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CE3F50" w14:textId="77777777" w:rsidR="00C65D9C" w:rsidRPr="008B2F5C" w:rsidRDefault="00C65D9C" w:rsidP="00C65D9C">
            <w:pPr>
              <w:pStyle w:val="Formalivre"/>
              <w:jc w:val="center"/>
              <w:rPr>
                <w:ins w:id="873" w:author="Hugo" w:date="2011-05-06T23:10:00Z"/>
                <w:rFonts w:ascii="Calibri" w:hAnsi="Calibri" w:cs="Calibri"/>
                <w:sz w:val="22"/>
                <w:lang w:val="en-US"/>
                <w:rPrChange w:id="874" w:author="Isa" w:date="2011-05-29T01:04:00Z">
                  <w:rPr>
                    <w:ins w:id="875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876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877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Ask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to create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878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 a new software file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79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5F99E9" w14:textId="77777777" w:rsidR="00C65D9C" w:rsidRPr="008B2F5C" w:rsidRDefault="00C65D9C" w:rsidP="00C65D9C">
            <w:pPr>
              <w:pStyle w:val="Formalivre"/>
              <w:jc w:val="center"/>
              <w:rPr>
                <w:ins w:id="880" w:author="Hugo" w:date="2011-05-06T23:10:00Z"/>
                <w:rFonts w:ascii="Calibri" w:hAnsi="Calibri" w:cs="Calibri"/>
                <w:lang w:val="en-US"/>
                <w:rPrChange w:id="881" w:author="Isa" w:date="2011-05-29T01:04:00Z">
                  <w:rPr>
                    <w:ins w:id="882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1D1635" w14:paraId="189E5DDB" w14:textId="77777777" w:rsidTr="001F0F68">
        <w:trPr>
          <w:cantSplit/>
          <w:trHeight w:val="280"/>
          <w:ins w:id="883" w:author="Hugo" w:date="2011-05-06T23:10:00Z"/>
          <w:trPrChange w:id="884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85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236EEF" w14:textId="77777777" w:rsidR="00C65D9C" w:rsidRPr="008B2F5C" w:rsidRDefault="00C65D9C" w:rsidP="00C65D9C">
            <w:pPr>
              <w:pStyle w:val="Formalivre"/>
              <w:jc w:val="center"/>
              <w:rPr>
                <w:ins w:id="886" w:author="Hugo" w:date="2011-05-06T23:10:00Z"/>
                <w:rFonts w:ascii="Calibri" w:hAnsi="Calibri" w:cs="Calibri"/>
                <w:lang w:val="en-US"/>
                <w:rPrChange w:id="887" w:author="Isa" w:date="2011-05-29T01:04:00Z">
                  <w:rPr>
                    <w:ins w:id="888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89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638E88" w14:textId="77777777" w:rsidR="00C65D9C" w:rsidRPr="00656A28" w:rsidRDefault="00C65D9C" w:rsidP="00C65D9C">
            <w:pPr>
              <w:pStyle w:val="Formalivre"/>
              <w:jc w:val="center"/>
              <w:rPr>
                <w:ins w:id="890" w:author="Hugo" w:date="2011-05-06T23:10:00Z"/>
                <w:rFonts w:ascii="Calibri" w:hAnsi="Calibri" w:cs="Calibri"/>
                <w:sz w:val="22"/>
              </w:rPr>
            </w:pPr>
            <w:ins w:id="891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92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5FCABB" w14:textId="77777777" w:rsidR="00C65D9C" w:rsidRPr="00656A28" w:rsidRDefault="00C65D9C" w:rsidP="00C65D9C">
            <w:pPr>
              <w:pStyle w:val="Formalivre"/>
              <w:jc w:val="center"/>
              <w:rPr>
                <w:ins w:id="89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94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F11AD0" w14:textId="77777777" w:rsidR="00C65D9C" w:rsidRPr="008B2F5C" w:rsidRDefault="00C65D9C" w:rsidP="00C65D9C">
            <w:pPr>
              <w:pStyle w:val="Formalivre"/>
              <w:jc w:val="center"/>
              <w:rPr>
                <w:ins w:id="895" w:author="Hugo" w:date="2011-05-06T23:10:00Z"/>
                <w:rFonts w:ascii="Calibri" w:hAnsi="Calibri" w:cs="Calibri"/>
                <w:sz w:val="22"/>
                <w:lang w:val="en-US"/>
                <w:rPrChange w:id="896" w:author="Isa" w:date="2011-05-29T01:04:00Z">
                  <w:rPr>
                    <w:ins w:id="897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898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899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Ask to insert software data</w:t>
              </w:r>
            </w:ins>
          </w:p>
        </w:tc>
      </w:tr>
      <w:tr w:rsidR="00C65D9C" w:rsidRPr="00656A28" w14:paraId="668B0469" w14:textId="77777777" w:rsidTr="001F0F68">
        <w:trPr>
          <w:cantSplit/>
          <w:trHeight w:val="280"/>
          <w:ins w:id="900" w:author="Hugo" w:date="2011-05-06T23:10:00Z"/>
          <w:trPrChange w:id="901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02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834831" w14:textId="77777777" w:rsidR="00C65D9C" w:rsidRPr="008B2F5C" w:rsidRDefault="00C65D9C" w:rsidP="00C65D9C">
            <w:pPr>
              <w:pStyle w:val="Formalivre"/>
              <w:jc w:val="center"/>
              <w:rPr>
                <w:ins w:id="903" w:author="Hugo" w:date="2011-05-06T23:10:00Z"/>
                <w:rFonts w:ascii="Calibri" w:hAnsi="Calibri" w:cs="Calibri"/>
                <w:lang w:val="en-US"/>
                <w:rPrChange w:id="904" w:author="Isa" w:date="2011-05-29T01:04:00Z">
                  <w:rPr>
                    <w:ins w:id="905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06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754B07" w14:textId="77777777" w:rsidR="00C65D9C" w:rsidRPr="00656A28" w:rsidRDefault="00C65D9C" w:rsidP="00C65D9C">
            <w:pPr>
              <w:pStyle w:val="Formalivre"/>
              <w:jc w:val="center"/>
              <w:rPr>
                <w:ins w:id="907" w:author="Hugo" w:date="2011-05-06T23:10:00Z"/>
                <w:rFonts w:ascii="Calibri" w:hAnsi="Calibri" w:cs="Calibri"/>
                <w:sz w:val="22"/>
              </w:rPr>
            </w:pPr>
            <w:ins w:id="908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09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CC3377" w14:textId="77777777" w:rsidR="00C65D9C" w:rsidRPr="00656A28" w:rsidRDefault="00C65D9C" w:rsidP="00C65D9C">
            <w:pPr>
              <w:pStyle w:val="Formalivre"/>
              <w:jc w:val="center"/>
              <w:rPr>
                <w:ins w:id="910" w:author="Hugo" w:date="2011-05-06T23:10:00Z"/>
                <w:rFonts w:ascii="Calibri" w:hAnsi="Calibri" w:cs="Calibri"/>
                <w:sz w:val="22"/>
              </w:rPr>
            </w:pPr>
            <w:ins w:id="911" w:author="Hugo" w:date="2011-05-06T23:10:00Z">
              <w:r w:rsidRPr="00656A28">
                <w:rPr>
                  <w:rFonts w:ascii="Calibri" w:hAnsi="Calibri" w:cs="Calibri"/>
                  <w:sz w:val="22"/>
                </w:rPr>
                <w:t>Insert software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12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DF59F5" w14:textId="77777777" w:rsidR="00C65D9C" w:rsidRPr="00656A28" w:rsidRDefault="00C65D9C" w:rsidP="00C65D9C">
            <w:pPr>
              <w:pStyle w:val="Formalivre"/>
              <w:jc w:val="center"/>
              <w:rPr>
                <w:ins w:id="91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23B5AAF4" w14:textId="77777777" w:rsidTr="001F0F68">
        <w:trPr>
          <w:cantSplit/>
          <w:trHeight w:val="280"/>
          <w:ins w:id="914" w:author="Hugo" w:date="2011-05-06T23:10:00Z"/>
          <w:trPrChange w:id="915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16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352C72" w14:textId="77777777" w:rsidR="00C65D9C" w:rsidRPr="00656A28" w:rsidRDefault="00C65D9C" w:rsidP="00C65D9C">
            <w:pPr>
              <w:pStyle w:val="Formalivre"/>
              <w:jc w:val="center"/>
              <w:rPr>
                <w:ins w:id="91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18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F71EBA" w14:textId="77777777" w:rsidR="00C65D9C" w:rsidRPr="00656A28" w:rsidRDefault="00C65D9C" w:rsidP="00C65D9C">
            <w:pPr>
              <w:pStyle w:val="Formalivre"/>
              <w:jc w:val="center"/>
              <w:rPr>
                <w:ins w:id="919" w:author="Hugo" w:date="2011-05-06T23:10:00Z"/>
                <w:rFonts w:ascii="Calibri" w:hAnsi="Calibri" w:cs="Calibri"/>
                <w:sz w:val="22"/>
              </w:rPr>
            </w:pPr>
            <w:ins w:id="920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21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62B597" w14:textId="77777777" w:rsidR="00C65D9C" w:rsidRPr="00656A28" w:rsidRDefault="00C65D9C" w:rsidP="00C65D9C">
            <w:pPr>
              <w:pStyle w:val="Formalivre"/>
              <w:jc w:val="center"/>
              <w:rPr>
                <w:ins w:id="92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23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DD2A89" w14:textId="77777777" w:rsidR="00C65D9C" w:rsidRPr="00656A28" w:rsidRDefault="00C65D9C" w:rsidP="00C65D9C">
            <w:pPr>
              <w:pStyle w:val="Formalivre"/>
              <w:jc w:val="center"/>
              <w:rPr>
                <w:ins w:id="924" w:author="Hugo" w:date="2011-05-06T23:10:00Z"/>
                <w:rFonts w:ascii="Calibri" w:hAnsi="Calibri" w:cs="Calibri"/>
                <w:sz w:val="22"/>
              </w:rPr>
            </w:pPr>
            <w:ins w:id="925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 software data</w:t>
              </w:r>
            </w:ins>
          </w:p>
        </w:tc>
      </w:tr>
      <w:tr w:rsidR="00C65D9C" w:rsidRPr="00656A28" w14:paraId="57D89942" w14:textId="77777777" w:rsidTr="001F0F68">
        <w:trPr>
          <w:cantSplit/>
          <w:trHeight w:val="280"/>
          <w:ins w:id="926" w:author="Hugo" w:date="2011-05-06T23:10:00Z"/>
          <w:trPrChange w:id="927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28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6C1CAC" w14:textId="77777777" w:rsidR="00C65D9C" w:rsidRPr="00656A28" w:rsidRDefault="00C65D9C" w:rsidP="00C65D9C">
            <w:pPr>
              <w:pStyle w:val="Formalivre"/>
              <w:jc w:val="center"/>
              <w:rPr>
                <w:ins w:id="92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30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94B7A5" w14:textId="77777777" w:rsidR="00C65D9C" w:rsidRPr="00656A28" w:rsidRDefault="00C65D9C" w:rsidP="00C65D9C">
            <w:pPr>
              <w:pStyle w:val="Formalivre"/>
              <w:jc w:val="center"/>
              <w:rPr>
                <w:ins w:id="931" w:author="Hugo" w:date="2011-05-06T23:10:00Z"/>
                <w:rFonts w:ascii="Calibri" w:hAnsi="Calibri" w:cs="Calibri"/>
                <w:sz w:val="22"/>
              </w:rPr>
            </w:pPr>
            <w:ins w:id="932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33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560184" w14:textId="77777777" w:rsidR="00C65D9C" w:rsidRPr="00656A28" w:rsidRDefault="00C65D9C" w:rsidP="00C65D9C">
            <w:pPr>
              <w:pStyle w:val="Formalivre"/>
              <w:jc w:val="center"/>
              <w:rPr>
                <w:ins w:id="93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35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851738" w14:textId="77777777" w:rsidR="00C65D9C" w:rsidRPr="00656A28" w:rsidRDefault="00C65D9C" w:rsidP="00C65D9C">
            <w:pPr>
              <w:pStyle w:val="Formalivre"/>
              <w:jc w:val="center"/>
              <w:rPr>
                <w:ins w:id="936" w:author="Hugo" w:date="2011-05-06T23:10:00Z"/>
                <w:rFonts w:ascii="Calibri" w:hAnsi="Calibri" w:cs="Calibri"/>
                <w:sz w:val="22"/>
              </w:rPr>
            </w:pPr>
            <w:ins w:id="937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 software data</w:t>
              </w:r>
            </w:ins>
          </w:p>
        </w:tc>
      </w:tr>
      <w:tr w:rsidR="00C65D9C" w:rsidRPr="00656A28" w14:paraId="16B88C6D" w14:textId="77777777" w:rsidTr="001F0F68">
        <w:trPr>
          <w:cantSplit/>
          <w:trHeight w:val="280"/>
          <w:ins w:id="938" w:author="Hugo" w:date="2011-05-06T23:10:00Z"/>
          <w:trPrChange w:id="939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40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7C519E" w14:textId="77777777" w:rsidR="00C65D9C" w:rsidRPr="00656A28" w:rsidRDefault="00C65D9C" w:rsidP="00C65D9C">
            <w:pPr>
              <w:pStyle w:val="Formalivre"/>
              <w:jc w:val="center"/>
              <w:rPr>
                <w:ins w:id="94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42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53EFAA" w14:textId="77777777" w:rsidR="00C65D9C" w:rsidRPr="00656A28" w:rsidRDefault="00C65D9C" w:rsidP="00C65D9C">
            <w:pPr>
              <w:pStyle w:val="Formalivre"/>
              <w:jc w:val="center"/>
              <w:rPr>
                <w:ins w:id="943" w:author="Hugo" w:date="2011-05-06T23:10:00Z"/>
                <w:rFonts w:ascii="Calibri" w:hAnsi="Calibri" w:cs="Calibri"/>
                <w:sz w:val="22"/>
              </w:rPr>
            </w:pPr>
            <w:ins w:id="944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45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1E41B9" w14:textId="77777777" w:rsidR="00C65D9C" w:rsidRPr="00656A28" w:rsidRDefault="00C65D9C" w:rsidP="00C65D9C">
            <w:pPr>
              <w:pStyle w:val="Formalivre"/>
              <w:jc w:val="center"/>
              <w:rPr>
                <w:ins w:id="94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47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CC1E71" w14:textId="77777777" w:rsidR="00C65D9C" w:rsidRPr="00656A28" w:rsidRDefault="00C65D9C" w:rsidP="00C65D9C">
            <w:pPr>
              <w:pStyle w:val="Formalivre"/>
              <w:jc w:val="center"/>
              <w:rPr>
                <w:ins w:id="948" w:author="Hugo" w:date="2011-05-06T23:10:00Z"/>
                <w:rFonts w:ascii="Calibri" w:hAnsi="Calibri" w:cs="Calibri"/>
                <w:sz w:val="22"/>
              </w:rPr>
            </w:pPr>
            <w:ins w:id="949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Register software on system</w:t>
              </w:r>
            </w:ins>
          </w:p>
        </w:tc>
      </w:tr>
      <w:tr w:rsidR="00C65D9C" w:rsidRPr="00656A28" w14:paraId="31FD1532" w14:textId="77777777" w:rsidTr="001F0F68">
        <w:trPr>
          <w:cantSplit/>
          <w:trHeight w:val="280"/>
          <w:ins w:id="950" w:author="Hugo" w:date="2011-05-06T23:10:00Z"/>
          <w:trPrChange w:id="951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52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EFEDFD" w14:textId="77777777" w:rsidR="00C65D9C" w:rsidRPr="00656A28" w:rsidRDefault="00C65D9C" w:rsidP="00C65D9C">
            <w:pPr>
              <w:pStyle w:val="Formalivre"/>
              <w:jc w:val="center"/>
              <w:rPr>
                <w:ins w:id="95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54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89EC2F" w14:textId="77777777" w:rsidR="00C65D9C" w:rsidRPr="00656A28" w:rsidRDefault="00C65D9C" w:rsidP="00C65D9C">
            <w:pPr>
              <w:pStyle w:val="Formalivre"/>
              <w:jc w:val="center"/>
              <w:rPr>
                <w:ins w:id="955" w:author="Hugo" w:date="2011-05-06T23:10:00Z"/>
                <w:rFonts w:ascii="Calibri" w:hAnsi="Calibri" w:cs="Calibri"/>
                <w:sz w:val="22"/>
              </w:rPr>
            </w:pPr>
            <w:ins w:id="956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57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36A8C7" w14:textId="77777777" w:rsidR="00C65D9C" w:rsidRPr="00656A28" w:rsidRDefault="00C65D9C" w:rsidP="00C65D9C">
            <w:pPr>
              <w:pStyle w:val="Formalivre"/>
              <w:jc w:val="center"/>
              <w:rPr>
                <w:ins w:id="95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59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F5D51A" w14:textId="77777777" w:rsidR="00C65D9C" w:rsidRPr="00656A28" w:rsidRDefault="00C65D9C" w:rsidP="00C65D9C">
            <w:pPr>
              <w:pStyle w:val="Formalivre"/>
              <w:jc w:val="center"/>
              <w:rPr>
                <w:ins w:id="960" w:author="Hugo" w:date="2011-05-06T23:10:00Z"/>
                <w:rFonts w:ascii="Calibri" w:hAnsi="Calibri" w:cs="Calibri"/>
                <w:sz w:val="22"/>
              </w:rPr>
            </w:pPr>
            <w:ins w:id="961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27E7C66F" w14:textId="77777777" w:rsidTr="001F0F68">
        <w:trPr>
          <w:cantSplit/>
          <w:trHeight w:val="260"/>
          <w:ins w:id="962" w:author="Hugo" w:date="2011-05-06T23:10:00Z"/>
          <w:trPrChange w:id="963" w:author="Hugo" w:date="2011-05-06T23:44:00Z">
            <w:trPr>
              <w:cantSplit/>
              <w:trHeight w:val="260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64" w:author="Hugo" w:date="2011-05-06T23:44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22F555" w14:textId="77777777" w:rsidR="00C65D9C" w:rsidRPr="008B2F5C" w:rsidRDefault="00C65D9C" w:rsidP="00C65D9C">
            <w:pPr>
              <w:pStyle w:val="Formalivre"/>
              <w:jc w:val="center"/>
              <w:rPr>
                <w:ins w:id="965" w:author="Hugo" w:date="2011-05-06T23:10:00Z"/>
                <w:rFonts w:ascii="Calibri" w:hAnsi="Calibri" w:cs="Calibri"/>
                <w:sz w:val="22"/>
                <w:lang w:val="en-US"/>
                <w:rPrChange w:id="966" w:author="Isa" w:date="2011-05-29T01:04:00Z">
                  <w:rPr>
                    <w:ins w:id="967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968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969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Exception 4a:            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970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Software Already Exists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71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2A935F" w14:textId="77777777" w:rsidR="00C65D9C" w:rsidRPr="008B2F5C" w:rsidRDefault="00C65D9C" w:rsidP="00C65D9C">
            <w:pPr>
              <w:pStyle w:val="Formalivre"/>
              <w:jc w:val="center"/>
              <w:rPr>
                <w:ins w:id="972" w:author="Hugo" w:date="2011-05-06T23:10:00Z"/>
                <w:rFonts w:ascii="Calibri" w:hAnsi="Calibri" w:cs="Calibri"/>
                <w:lang w:val="en-US"/>
                <w:rPrChange w:id="973" w:author="Isa" w:date="2011-05-29T01:04:00Z">
                  <w:rPr>
                    <w:ins w:id="974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75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648705" w14:textId="77777777" w:rsidR="00C65D9C" w:rsidRPr="00656A28" w:rsidRDefault="00C65D9C" w:rsidP="00C65D9C">
            <w:pPr>
              <w:pStyle w:val="Formalivre"/>
              <w:jc w:val="center"/>
              <w:rPr>
                <w:ins w:id="976" w:author="Hugo" w:date="2011-05-06T23:10:00Z"/>
                <w:rFonts w:ascii="Calibri" w:hAnsi="Calibri" w:cs="Calibri"/>
                <w:b/>
                <w:sz w:val="22"/>
              </w:rPr>
            </w:pPr>
            <w:ins w:id="97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78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9C86AE" w14:textId="77777777" w:rsidR="00C65D9C" w:rsidRPr="00656A28" w:rsidRDefault="00C65D9C" w:rsidP="00C65D9C">
            <w:pPr>
              <w:pStyle w:val="Formalivre"/>
              <w:jc w:val="center"/>
              <w:rPr>
                <w:ins w:id="979" w:author="Hugo" w:date="2011-05-06T23:10:00Z"/>
                <w:rFonts w:ascii="Calibri" w:hAnsi="Calibri" w:cs="Calibri"/>
                <w:b/>
                <w:sz w:val="22"/>
              </w:rPr>
            </w:pPr>
            <w:ins w:id="98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1D1635" w14:paraId="64774C6F" w14:textId="77777777" w:rsidTr="001F0F68">
        <w:trPr>
          <w:cantSplit/>
          <w:trHeight w:val="280"/>
          <w:ins w:id="981" w:author="Hugo" w:date="2011-05-06T23:10:00Z"/>
          <w:trPrChange w:id="982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83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B468AB" w14:textId="77777777" w:rsidR="00C65D9C" w:rsidRPr="00656A28" w:rsidRDefault="00C65D9C" w:rsidP="00C65D9C">
            <w:pPr>
              <w:pStyle w:val="Formalivre"/>
              <w:jc w:val="center"/>
              <w:rPr>
                <w:ins w:id="98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85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202185" w14:textId="77777777" w:rsidR="00C65D9C" w:rsidRPr="00656A28" w:rsidRDefault="00C65D9C" w:rsidP="00C65D9C">
            <w:pPr>
              <w:pStyle w:val="Formalivre"/>
              <w:jc w:val="center"/>
              <w:rPr>
                <w:ins w:id="986" w:author="Hugo" w:date="2011-05-06T23:10:00Z"/>
                <w:rFonts w:ascii="Calibri" w:hAnsi="Calibri" w:cs="Calibri"/>
                <w:sz w:val="22"/>
              </w:rPr>
            </w:pPr>
            <w:ins w:id="987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88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B2A40A" w14:textId="77777777" w:rsidR="00C65D9C" w:rsidRPr="00656A28" w:rsidRDefault="00C65D9C" w:rsidP="00C65D9C">
            <w:pPr>
              <w:pStyle w:val="Formalivre"/>
              <w:jc w:val="center"/>
              <w:rPr>
                <w:ins w:id="98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90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4BF15E" w14:textId="77777777" w:rsidR="00C65D9C" w:rsidRPr="008B2F5C" w:rsidRDefault="00C65D9C" w:rsidP="00C65D9C">
            <w:pPr>
              <w:pStyle w:val="Formalivre"/>
              <w:jc w:val="center"/>
              <w:rPr>
                <w:ins w:id="991" w:author="Hugo" w:date="2011-05-06T23:10:00Z"/>
                <w:rFonts w:ascii="Calibri" w:hAnsi="Calibri" w:cs="Calibri"/>
                <w:sz w:val="22"/>
                <w:lang w:val="en-US"/>
                <w:rPrChange w:id="992" w:author="Isa" w:date="2011-05-29T01:04:00Z">
                  <w:rPr>
                    <w:ins w:id="993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994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995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Report that software already exists</w:t>
              </w:r>
            </w:ins>
          </w:p>
        </w:tc>
      </w:tr>
      <w:tr w:rsidR="00C65D9C" w:rsidRPr="00656A28" w14:paraId="0DE11BDB" w14:textId="77777777" w:rsidTr="001F0F68">
        <w:trPr>
          <w:cantSplit/>
          <w:trHeight w:val="280"/>
          <w:ins w:id="996" w:author="Hugo" w:date="2011-05-06T23:10:00Z"/>
          <w:trPrChange w:id="997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98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BC1B62" w14:textId="77777777" w:rsidR="00C65D9C" w:rsidRPr="008B2F5C" w:rsidRDefault="00C65D9C" w:rsidP="00C65D9C">
            <w:pPr>
              <w:pStyle w:val="Formalivre"/>
              <w:jc w:val="center"/>
              <w:rPr>
                <w:ins w:id="999" w:author="Hugo" w:date="2011-05-06T23:10:00Z"/>
                <w:rFonts w:ascii="Calibri" w:hAnsi="Calibri" w:cs="Calibri"/>
                <w:lang w:val="en-US"/>
                <w:rPrChange w:id="1000" w:author="Isa" w:date="2011-05-29T01:04:00Z">
                  <w:rPr>
                    <w:ins w:id="100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02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736F5D" w14:textId="77777777" w:rsidR="00C65D9C" w:rsidRPr="00656A28" w:rsidRDefault="00C65D9C" w:rsidP="00C65D9C">
            <w:pPr>
              <w:pStyle w:val="Formalivre"/>
              <w:jc w:val="center"/>
              <w:rPr>
                <w:ins w:id="1003" w:author="Hugo" w:date="2011-05-06T23:10:00Z"/>
                <w:rFonts w:ascii="Calibri" w:hAnsi="Calibri" w:cs="Calibri"/>
                <w:sz w:val="22"/>
              </w:rPr>
            </w:pPr>
            <w:ins w:id="100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05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845126" w14:textId="77777777" w:rsidR="00C65D9C" w:rsidRPr="00656A28" w:rsidRDefault="00C65D9C" w:rsidP="00C65D9C">
            <w:pPr>
              <w:pStyle w:val="Formalivre"/>
              <w:jc w:val="center"/>
              <w:rPr>
                <w:ins w:id="100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07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29FD24" w14:textId="77777777" w:rsidR="00C65D9C" w:rsidRPr="00656A28" w:rsidRDefault="00C65D9C" w:rsidP="00C65D9C">
            <w:pPr>
              <w:pStyle w:val="Formalivre"/>
              <w:jc w:val="center"/>
              <w:rPr>
                <w:ins w:id="1008" w:author="Hugo" w:date="2011-05-06T23:10:00Z"/>
                <w:rFonts w:ascii="Calibri" w:hAnsi="Calibri" w:cs="Calibri"/>
                <w:sz w:val="22"/>
              </w:rPr>
            </w:pPr>
            <w:ins w:id="1009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</w:tbl>
    <w:p w14:paraId="7B21CAFC" w14:textId="77777777" w:rsidR="00C65D9C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010" w:author="Hugo" w:date="2011-05-06T23:45:00Z"/>
          <w:rFonts w:ascii="Calibri" w:hAnsi="Calibri" w:cs="Calibri"/>
        </w:rPr>
      </w:pPr>
    </w:p>
    <w:p w14:paraId="7A79AAD1" w14:textId="77777777" w:rsidR="001F0F68" w:rsidRPr="00446966" w:rsidRDefault="001F0F68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011" w:author="Hugo" w:date="2011-05-06T23:10:00Z"/>
          <w:rFonts w:ascii="Calibri" w:hAnsi="Calibri" w:cs="Calibri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012" w:author="Hugo" w:date="2011-05-06T23:12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013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1D1635" w14:paraId="5BEE0038" w14:textId="77777777" w:rsidTr="00446966">
        <w:trPr>
          <w:cantSplit/>
          <w:trHeight w:val="289"/>
          <w:ins w:id="1014" w:author="Hugo" w:date="2011-05-06T23:10:00Z"/>
          <w:trPrChange w:id="1015" w:author="Hugo" w:date="2011-05-06T23:12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16" w:author="Hugo" w:date="2011-05-06T23:12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752A8B" w14:textId="77777777" w:rsidR="00C65D9C" w:rsidRPr="008B2F5C" w:rsidRDefault="00C65D9C" w:rsidP="00C65D9C">
            <w:pPr>
              <w:pStyle w:val="Formalivre"/>
              <w:jc w:val="center"/>
              <w:rPr>
                <w:ins w:id="1017" w:author="Hugo" w:date="2011-05-06T23:10:00Z"/>
                <w:rFonts w:ascii="Calibri" w:hAnsi="Calibri" w:cs="Calibri"/>
                <w:sz w:val="22"/>
                <w:lang w:val="en-US"/>
                <w:rPrChange w:id="1018" w:author="Isa" w:date="2011-05-29T01:04:00Z">
                  <w:rPr>
                    <w:ins w:id="1019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1020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021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022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 Delete Existing Software</w:t>
              </w:r>
            </w:ins>
          </w:p>
        </w:tc>
      </w:tr>
      <w:tr w:rsidR="00C65D9C" w:rsidRPr="00656A28" w14:paraId="5FAA8844" w14:textId="77777777" w:rsidTr="00446966">
        <w:trPr>
          <w:cantSplit/>
          <w:trHeight w:val="289"/>
          <w:ins w:id="1023" w:author="Hugo" w:date="2011-05-06T23:10:00Z"/>
          <w:trPrChange w:id="1024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25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8B497F" w14:textId="77777777" w:rsidR="00C65D9C" w:rsidRPr="00656A28" w:rsidRDefault="00C65D9C" w:rsidP="00C65D9C">
            <w:pPr>
              <w:pStyle w:val="Formalivre"/>
              <w:jc w:val="center"/>
              <w:rPr>
                <w:ins w:id="102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02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28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8F6F37" w14:textId="77777777" w:rsidR="00C65D9C" w:rsidRPr="00656A28" w:rsidRDefault="00C65D9C" w:rsidP="00C65D9C">
            <w:pPr>
              <w:pStyle w:val="Formalivre"/>
              <w:jc w:val="center"/>
              <w:rPr>
                <w:ins w:id="1029" w:author="Hugo" w:date="2011-05-06T23:10:00Z"/>
                <w:rFonts w:ascii="Calibri" w:hAnsi="Calibri" w:cs="Calibri"/>
                <w:sz w:val="22"/>
              </w:rPr>
            </w:pPr>
            <w:ins w:id="1030" w:author="Hugo" w:date="2011-05-06T23:10:00Z">
              <w:r w:rsidRPr="00656A28">
                <w:rPr>
                  <w:rFonts w:ascii="Calibri" w:hAnsi="Calibri" w:cs="Calibri"/>
                  <w:sz w:val="22"/>
                </w:rPr>
                <w:t>Do Not Exist</w:t>
              </w:r>
            </w:ins>
          </w:p>
        </w:tc>
      </w:tr>
      <w:tr w:rsidR="00C65D9C" w:rsidRPr="00656A28" w14:paraId="4B328163" w14:textId="77777777" w:rsidTr="00446966">
        <w:trPr>
          <w:cantSplit/>
          <w:trHeight w:val="289"/>
          <w:ins w:id="1031" w:author="Hugo" w:date="2011-05-06T23:10:00Z"/>
          <w:trPrChange w:id="1032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33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3A7923" w14:textId="77777777" w:rsidR="00C65D9C" w:rsidRPr="00656A28" w:rsidRDefault="00C65D9C" w:rsidP="00C65D9C">
            <w:pPr>
              <w:pStyle w:val="Formalivre"/>
              <w:jc w:val="center"/>
              <w:rPr>
                <w:ins w:id="1034" w:author="Hugo" w:date="2011-05-06T23:10:00Z"/>
                <w:rFonts w:ascii="Calibri" w:hAnsi="Calibri" w:cs="Calibri"/>
                <w:b/>
                <w:sz w:val="22"/>
              </w:rPr>
            </w:pPr>
            <w:ins w:id="103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36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4604C9" w14:textId="77777777" w:rsidR="00C65D9C" w:rsidRPr="00656A28" w:rsidRDefault="00C65D9C" w:rsidP="00C65D9C">
            <w:pPr>
              <w:pStyle w:val="Formalivre"/>
              <w:jc w:val="center"/>
              <w:rPr>
                <w:ins w:id="1037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4371388" w14:textId="77777777" w:rsidTr="00446966">
        <w:trPr>
          <w:cantSplit/>
          <w:trHeight w:val="289"/>
          <w:ins w:id="1038" w:author="Hugo" w:date="2011-05-06T23:10:00Z"/>
          <w:trPrChange w:id="1039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40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9AA228" w14:textId="77777777" w:rsidR="00C65D9C" w:rsidRPr="00656A28" w:rsidRDefault="00C65D9C" w:rsidP="00C65D9C">
            <w:pPr>
              <w:pStyle w:val="Formalivre"/>
              <w:jc w:val="center"/>
              <w:rPr>
                <w:ins w:id="1041" w:author="Hugo" w:date="2011-05-06T23:10:00Z"/>
                <w:rFonts w:ascii="Calibri" w:hAnsi="Calibri" w:cs="Calibri"/>
                <w:b/>
                <w:sz w:val="22"/>
              </w:rPr>
            </w:pPr>
            <w:ins w:id="104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43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4BC7A7" w14:textId="77777777" w:rsidR="00C65D9C" w:rsidRPr="00656A28" w:rsidRDefault="00C65D9C" w:rsidP="00C65D9C">
            <w:pPr>
              <w:pStyle w:val="Formalivre"/>
              <w:jc w:val="center"/>
              <w:rPr>
                <w:ins w:id="1044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1A006442" w14:textId="77777777" w:rsidTr="00446966">
        <w:trPr>
          <w:cantSplit/>
          <w:trHeight w:val="289"/>
          <w:ins w:id="1045" w:author="Hugo" w:date="2011-05-06T23:10:00Z"/>
          <w:trPrChange w:id="1046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47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F51549" w14:textId="77777777" w:rsidR="00C65D9C" w:rsidRPr="00656A28" w:rsidRDefault="00C65D9C" w:rsidP="00C65D9C">
            <w:pPr>
              <w:pStyle w:val="Formalivre"/>
              <w:jc w:val="center"/>
              <w:rPr>
                <w:ins w:id="1048" w:author="Hugo" w:date="2011-05-06T23:10:00Z"/>
                <w:rFonts w:ascii="Calibri" w:hAnsi="Calibri" w:cs="Calibri"/>
                <w:b/>
                <w:sz w:val="22"/>
              </w:rPr>
            </w:pPr>
            <w:ins w:id="104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50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3E52EF" w14:textId="77777777" w:rsidR="00C65D9C" w:rsidRPr="00656A28" w:rsidRDefault="00C65D9C" w:rsidP="00C65D9C">
            <w:pPr>
              <w:pStyle w:val="Formalivre"/>
              <w:jc w:val="center"/>
              <w:rPr>
                <w:ins w:id="1051" w:author="Hugo" w:date="2011-05-06T23:10:00Z"/>
                <w:rFonts w:ascii="Calibri" w:hAnsi="Calibri" w:cs="Calibri"/>
                <w:sz w:val="22"/>
              </w:rPr>
            </w:pPr>
            <w:ins w:id="105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Remove from Data Base a software</w:t>
              </w:r>
            </w:ins>
          </w:p>
        </w:tc>
      </w:tr>
      <w:tr w:rsidR="00C65D9C" w:rsidRPr="00656A28" w14:paraId="0129B685" w14:textId="77777777" w:rsidTr="00446966">
        <w:trPr>
          <w:cantSplit/>
          <w:trHeight w:val="289"/>
          <w:ins w:id="1053" w:author="Hugo" w:date="2011-05-06T23:10:00Z"/>
          <w:trPrChange w:id="1054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55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12EBC1" w14:textId="77777777" w:rsidR="00C65D9C" w:rsidRPr="00656A28" w:rsidRDefault="00C65D9C" w:rsidP="00C65D9C">
            <w:pPr>
              <w:pStyle w:val="Formalivre"/>
              <w:jc w:val="center"/>
              <w:rPr>
                <w:ins w:id="1056" w:author="Hugo" w:date="2011-05-06T23:10:00Z"/>
                <w:rFonts w:ascii="Calibri" w:hAnsi="Calibri" w:cs="Calibri"/>
                <w:b/>
                <w:sz w:val="22"/>
              </w:rPr>
            </w:pPr>
            <w:ins w:id="105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58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EB124C" w14:textId="77777777" w:rsidR="00C65D9C" w:rsidRPr="00656A28" w:rsidRDefault="00C65D9C" w:rsidP="00C65D9C">
            <w:pPr>
              <w:pStyle w:val="Formalivre"/>
              <w:jc w:val="center"/>
              <w:rPr>
                <w:ins w:id="1059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5E3A367C" w14:textId="77777777" w:rsidTr="00446966">
        <w:trPr>
          <w:cantSplit/>
          <w:trHeight w:val="289"/>
          <w:ins w:id="1060" w:author="Hugo" w:date="2011-05-06T23:10:00Z"/>
          <w:trPrChange w:id="1061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62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4BB5AD" w14:textId="77777777" w:rsidR="00C65D9C" w:rsidRPr="00656A28" w:rsidRDefault="00C65D9C" w:rsidP="00C65D9C">
            <w:pPr>
              <w:pStyle w:val="Formalivre"/>
              <w:jc w:val="center"/>
              <w:rPr>
                <w:ins w:id="1063" w:author="Hugo" w:date="2011-05-06T23:10:00Z"/>
                <w:rFonts w:ascii="Calibri" w:hAnsi="Calibri" w:cs="Calibri"/>
                <w:b/>
                <w:sz w:val="22"/>
              </w:rPr>
            </w:pPr>
            <w:ins w:id="106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65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8591E1" w14:textId="77777777" w:rsidR="00C65D9C" w:rsidRPr="00656A28" w:rsidRDefault="00C65D9C" w:rsidP="00C65D9C">
            <w:pPr>
              <w:pStyle w:val="Formalivre"/>
              <w:jc w:val="center"/>
              <w:rPr>
                <w:ins w:id="1066" w:author="Hugo" w:date="2011-05-06T23:10:00Z"/>
                <w:rFonts w:ascii="Calibri" w:hAnsi="Calibri" w:cs="Calibri"/>
                <w:sz w:val="22"/>
              </w:rPr>
            </w:pPr>
            <w:ins w:id="10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Software was removed</w:t>
              </w:r>
            </w:ins>
          </w:p>
        </w:tc>
      </w:tr>
      <w:tr w:rsidR="00C65D9C" w:rsidRPr="00656A28" w14:paraId="5EF6C404" w14:textId="77777777" w:rsidTr="001F0F68">
        <w:trPr>
          <w:cantSplit/>
          <w:trHeight w:val="289"/>
          <w:ins w:id="1068" w:author="Hugo" w:date="2011-05-06T23:10:00Z"/>
          <w:trPrChange w:id="1069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70" w:author="Hugo" w:date="2011-05-06T23:44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491367" w14:textId="77777777" w:rsidR="00C65D9C" w:rsidRPr="00656A28" w:rsidRDefault="00C65D9C" w:rsidP="00C65D9C">
            <w:pPr>
              <w:pStyle w:val="Formalivre"/>
              <w:jc w:val="center"/>
              <w:rPr>
                <w:ins w:id="1071" w:author="Hugo" w:date="2011-05-06T23:10:00Z"/>
                <w:rFonts w:ascii="Calibri" w:hAnsi="Calibri" w:cs="Calibri"/>
                <w:b/>
                <w:sz w:val="22"/>
              </w:rPr>
            </w:pPr>
            <w:ins w:id="107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73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7A46E2" w14:textId="77777777" w:rsidR="00C65D9C" w:rsidRPr="00656A28" w:rsidRDefault="00C65D9C" w:rsidP="00C65D9C">
            <w:pPr>
              <w:pStyle w:val="Formalivre"/>
              <w:jc w:val="center"/>
              <w:rPr>
                <w:ins w:id="1074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75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FE3EAB" w14:textId="77777777" w:rsidR="00C65D9C" w:rsidRPr="00656A28" w:rsidRDefault="00C65D9C" w:rsidP="00C65D9C">
            <w:pPr>
              <w:pStyle w:val="Formalivre"/>
              <w:jc w:val="center"/>
              <w:rPr>
                <w:ins w:id="1076" w:author="Hugo" w:date="2011-05-06T23:10:00Z"/>
                <w:rFonts w:ascii="Calibri" w:hAnsi="Calibri" w:cs="Calibri"/>
                <w:b/>
                <w:sz w:val="22"/>
              </w:rPr>
            </w:pPr>
            <w:ins w:id="107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78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B6F58C" w14:textId="77777777" w:rsidR="00C65D9C" w:rsidRPr="00656A28" w:rsidRDefault="00C65D9C" w:rsidP="00C65D9C">
            <w:pPr>
              <w:pStyle w:val="Formalivre"/>
              <w:jc w:val="center"/>
              <w:rPr>
                <w:ins w:id="1079" w:author="Hugo" w:date="2011-05-06T23:10:00Z"/>
                <w:rFonts w:ascii="Calibri" w:hAnsi="Calibri" w:cs="Calibri"/>
                <w:b/>
                <w:sz w:val="22"/>
              </w:rPr>
            </w:pPr>
            <w:ins w:id="108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013391CE" w14:textId="77777777" w:rsidTr="001F0F68">
        <w:trPr>
          <w:cantSplit/>
          <w:trHeight w:val="289"/>
          <w:ins w:id="1081" w:author="Hugo" w:date="2011-05-06T23:10:00Z"/>
          <w:trPrChange w:id="1082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83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BCAA438" w14:textId="77777777" w:rsidR="00C65D9C" w:rsidRPr="00656A28" w:rsidRDefault="00C65D9C" w:rsidP="00C65D9C">
            <w:pPr>
              <w:pStyle w:val="Formalivre"/>
              <w:jc w:val="center"/>
              <w:rPr>
                <w:ins w:id="108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85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0ADF38" w14:textId="77777777" w:rsidR="00C65D9C" w:rsidRPr="00656A28" w:rsidRDefault="00C65D9C" w:rsidP="00C65D9C">
            <w:pPr>
              <w:pStyle w:val="Formalivre"/>
              <w:jc w:val="center"/>
              <w:rPr>
                <w:ins w:id="1086" w:author="Hugo" w:date="2011-05-06T23:10:00Z"/>
                <w:rFonts w:ascii="Calibri" w:hAnsi="Calibri" w:cs="Calibri"/>
                <w:sz w:val="22"/>
              </w:rPr>
            </w:pPr>
            <w:ins w:id="1087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88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22503F" w14:textId="77777777" w:rsidR="00C65D9C" w:rsidRPr="00656A28" w:rsidRDefault="00C65D9C" w:rsidP="00C65D9C">
            <w:pPr>
              <w:pStyle w:val="Formalivre"/>
              <w:jc w:val="center"/>
              <w:rPr>
                <w:ins w:id="1089" w:author="Hugo" w:date="2011-05-06T23:10:00Z"/>
                <w:rFonts w:ascii="Calibri" w:hAnsi="Calibri" w:cs="Calibri"/>
                <w:sz w:val="22"/>
              </w:rPr>
            </w:pPr>
            <w:ins w:id="1090" w:author="Hugo" w:date="2011-05-06T23:10:00Z">
              <w:r w:rsidRPr="00656A28">
                <w:rPr>
                  <w:rFonts w:ascii="Calibri" w:hAnsi="Calibri" w:cs="Calibri"/>
                  <w:sz w:val="22"/>
                </w:rPr>
                <w:t>Ask for remove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91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6D3FC1" w14:textId="77777777" w:rsidR="00C65D9C" w:rsidRPr="00656A28" w:rsidRDefault="00C65D9C" w:rsidP="00C65D9C">
            <w:pPr>
              <w:pStyle w:val="Formalivre"/>
              <w:jc w:val="center"/>
              <w:rPr>
                <w:ins w:id="1092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6FE44B0F" w14:textId="77777777" w:rsidTr="001F0F68">
        <w:trPr>
          <w:cantSplit/>
          <w:trHeight w:val="289"/>
          <w:ins w:id="1093" w:author="Hugo" w:date="2011-05-06T23:10:00Z"/>
          <w:trPrChange w:id="1094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95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6D3246" w14:textId="77777777" w:rsidR="00C65D9C" w:rsidRPr="00656A28" w:rsidRDefault="00C65D9C" w:rsidP="00C65D9C">
            <w:pPr>
              <w:pStyle w:val="Formalivre"/>
              <w:jc w:val="center"/>
              <w:rPr>
                <w:ins w:id="109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97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2E883E" w14:textId="77777777" w:rsidR="00C65D9C" w:rsidRPr="00656A28" w:rsidRDefault="00C65D9C" w:rsidP="00C65D9C">
            <w:pPr>
              <w:pStyle w:val="Formalivre"/>
              <w:jc w:val="center"/>
              <w:rPr>
                <w:ins w:id="1098" w:author="Hugo" w:date="2011-05-06T23:10:00Z"/>
                <w:rFonts w:ascii="Calibri" w:hAnsi="Calibri" w:cs="Calibri"/>
                <w:sz w:val="22"/>
              </w:rPr>
            </w:pPr>
            <w:ins w:id="1099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00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2D6536" w14:textId="77777777" w:rsidR="00C65D9C" w:rsidRPr="00656A28" w:rsidRDefault="00C65D9C" w:rsidP="00C65D9C">
            <w:pPr>
              <w:pStyle w:val="Formalivre"/>
              <w:jc w:val="center"/>
              <w:rPr>
                <w:ins w:id="110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02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90B107" w14:textId="77777777" w:rsidR="00C65D9C" w:rsidRPr="008B2F5C" w:rsidRDefault="00C65D9C" w:rsidP="00C65D9C">
            <w:pPr>
              <w:pStyle w:val="Formalivre"/>
              <w:jc w:val="center"/>
              <w:rPr>
                <w:ins w:id="1103" w:author="Hugo" w:date="2011-05-06T23:10:00Z"/>
                <w:rFonts w:ascii="Calibri" w:hAnsi="Calibri" w:cs="Calibri"/>
                <w:sz w:val="22"/>
                <w:lang w:val="en-US"/>
                <w:rPrChange w:id="1104" w:author="Isa" w:date="2011-05-29T01:04:00Z">
                  <w:rPr>
                    <w:ins w:id="1105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1106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1107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Ask to insert software data</w:t>
              </w:r>
            </w:ins>
          </w:p>
        </w:tc>
      </w:tr>
      <w:tr w:rsidR="00C65D9C" w:rsidRPr="00656A28" w14:paraId="3CCAB593" w14:textId="77777777" w:rsidTr="001F0F68">
        <w:trPr>
          <w:cantSplit/>
          <w:trHeight w:val="289"/>
          <w:ins w:id="1108" w:author="Hugo" w:date="2011-05-06T23:10:00Z"/>
          <w:trPrChange w:id="1109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10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205F69" w14:textId="77777777" w:rsidR="00C65D9C" w:rsidRPr="008B2F5C" w:rsidRDefault="00C65D9C" w:rsidP="00C65D9C">
            <w:pPr>
              <w:pStyle w:val="Formalivre"/>
              <w:jc w:val="center"/>
              <w:rPr>
                <w:ins w:id="1111" w:author="Hugo" w:date="2011-05-06T23:10:00Z"/>
                <w:rFonts w:ascii="Calibri" w:hAnsi="Calibri" w:cs="Calibri"/>
                <w:lang w:val="en-US"/>
                <w:rPrChange w:id="1112" w:author="Isa" w:date="2011-05-29T01:04:00Z">
                  <w:rPr>
                    <w:ins w:id="1113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14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F8F46C" w14:textId="77777777" w:rsidR="00C65D9C" w:rsidRPr="00656A28" w:rsidRDefault="00C65D9C" w:rsidP="00C65D9C">
            <w:pPr>
              <w:pStyle w:val="Formalivre"/>
              <w:jc w:val="center"/>
              <w:rPr>
                <w:ins w:id="1115" w:author="Hugo" w:date="2011-05-06T23:10:00Z"/>
                <w:rFonts w:ascii="Calibri" w:hAnsi="Calibri" w:cs="Calibri"/>
                <w:sz w:val="22"/>
              </w:rPr>
            </w:pPr>
            <w:ins w:id="1116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17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C58C54" w14:textId="77777777" w:rsidR="00C65D9C" w:rsidRPr="00656A28" w:rsidRDefault="00C65D9C" w:rsidP="00C65D9C">
            <w:pPr>
              <w:pStyle w:val="Formalivre"/>
              <w:jc w:val="center"/>
              <w:rPr>
                <w:ins w:id="1118" w:author="Hugo" w:date="2011-05-06T23:10:00Z"/>
                <w:rFonts w:ascii="Calibri" w:hAnsi="Calibri" w:cs="Calibri"/>
                <w:sz w:val="22"/>
              </w:rPr>
            </w:pPr>
            <w:ins w:id="1119" w:author="Hugo" w:date="2011-05-06T23:10:00Z">
              <w:r w:rsidRPr="00656A28">
                <w:rPr>
                  <w:rFonts w:ascii="Calibri" w:hAnsi="Calibri" w:cs="Calibri"/>
                  <w:sz w:val="22"/>
                </w:rPr>
                <w:t>Insert software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20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A55C17" w14:textId="77777777" w:rsidR="00C65D9C" w:rsidRPr="00656A28" w:rsidRDefault="00C65D9C" w:rsidP="00C65D9C">
            <w:pPr>
              <w:pStyle w:val="Formalivre"/>
              <w:jc w:val="center"/>
              <w:rPr>
                <w:ins w:id="1121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024E0D93" w14:textId="77777777" w:rsidTr="001F0F68">
        <w:trPr>
          <w:cantSplit/>
          <w:trHeight w:val="289"/>
          <w:ins w:id="1122" w:author="Hugo" w:date="2011-05-06T23:10:00Z"/>
          <w:trPrChange w:id="1123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24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A48C5D" w14:textId="77777777" w:rsidR="00C65D9C" w:rsidRPr="00656A28" w:rsidRDefault="00C65D9C" w:rsidP="00C65D9C">
            <w:pPr>
              <w:pStyle w:val="Formalivre"/>
              <w:jc w:val="center"/>
              <w:rPr>
                <w:ins w:id="112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26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A99BF6" w14:textId="77777777" w:rsidR="00C65D9C" w:rsidRPr="00656A28" w:rsidRDefault="00C65D9C" w:rsidP="00C65D9C">
            <w:pPr>
              <w:pStyle w:val="Formalivre"/>
              <w:jc w:val="center"/>
              <w:rPr>
                <w:ins w:id="1127" w:author="Hugo" w:date="2011-05-06T23:10:00Z"/>
                <w:rFonts w:ascii="Calibri" w:hAnsi="Calibri" w:cs="Calibri"/>
                <w:sz w:val="22"/>
              </w:rPr>
            </w:pPr>
            <w:ins w:id="1128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29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D0ED7B" w14:textId="77777777" w:rsidR="00C65D9C" w:rsidRPr="00656A28" w:rsidRDefault="00C65D9C" w:rsidP="00C65D9C">
            <w:pPr>
              <w:pStyle w:val="Formalivre"/>
              <w:jc w:val="center"/>
              <w:rPr>
                <w:ins w:id="113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31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335B9B" w14:textId="77777777" w:rsidR="00C65D9C" w:rsidRPr="00656A28" w:rsidRDefault="00C65D9C" w:rsidP="00C65D9C">
            <w:pPr>
              <w:pStyle w:val="Formalivre"/>
              <w:jc w:val="center"/>
              <w:rPr>
                <w:ins w:id="1132" w:author="Hugo" w:date="2011-05-06T23:10:00Z"/>
                <w:rFonts w:ascii="Calibri" w:hAnsi="Calibri" w:cs="Calibri"/>
                <w:sz w:val="22"/>
              </w:rPr>
            </w:pPr>
            <w:ins w:id="113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 software data</w:t>
              </w:r>
            </w:ins>
          </w:p>
        </w:tc>
      </w:tr>
      <w:tr w:rsidR="00C65D9C" w:rsidRPr="00656A28" w14:paraId="28F23D87" w14:textId="77777777" w:rsidTr="001F0F68">
        <w:trPr>
          <w:cantSplit/>
          <w:trHeight w:val="289"/>
          <w:ins w:id="1134" w:author="Hugo" w:date="2011-05-06T23:10:00Z"/>
          <w:trPrChange w:id="1135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36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6B5FBA" w14:textId="77777777" w:rsidR="00C65D9C" w:rsidRPr="00656A28" w:rsidRDefault="00C65D9C" w:rsidP="00C65D9C">
            <w:pPr>
              <w:pStyle w:val="Formalivre"/>
              <w:jc w:val="center"/>
              <w:rPr>
                <w:ins w:id="113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38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441334" w14:textId="77777777" w:rsidR="00C65D9C" w:rsidRPr="00656A28" w:rsidRDefault="00C65D9C" w:rsidP="00C65D9C">
            <w:pPr>
              <w:pStyle w:val="Formalivre"/>
              <w:jc w:val="center"/>
              <w:rPr>
                <w:ins w:id="1139" w:author="Hugo" w:date="2011-05-06T23:10:00Z"/>
                <w:rFonts w:ascii="Calibri" w:hAnsi="Calibri" w:cs="Calibri"/>
                <w:sz w:val="22"/>
              </w:rPr>
            </w:pPr>
            <w:ins w:id="1140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141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77A177F0" w14:textId="77777777" w:rsidR="00C65D9C" w:rsidRPr="00656A28" w:rsidRDefault="00C65D9C" w:rsidP="00C65D9C">
            <w:pPr>
              <w:pStyle w:val="Formalivre"/>
              <w:rPr>
                <w:ins w:id="114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43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831CBD" w14:textId="77777777" w:rsidR="00C65D9C" w:rsidRPr="00656A28" w:rsidRDefault="00C65D9C" w:rsidP="00C65D9C">
            <w:pPr>
              <w:pStyle w:val="Formalivre"/>
              <w:jc w:val="center"/>
              <w:rPr>
                <w:ins w:id="1144" w:author="Hugo" w:date="2011-05-06T23:10:00Z"/>
                <w:rFonts w:ascii="Calibri" w:hAnsi="Calibri" w:cs="Calibri"/>
                <w:sz w:val="22"/>
              </w:rPr>
            </w:pPr>
            <w:ins w:id="1145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 software data</w:t>
              </w:r>
            </w:ins>
          </w:p>
        </w:tc>
      </w:tr>
      <w:tr w:rsidR="00C65D9C" w:rsidRPr="001D1635" w14:paraId="042E3715" w14:textId="77777777" w:rsidTr="001F0F68">
        <w:trPr>
          <w:cantSplit/>
          <w:trHeight w:val="637"/>
          <w:ins w:id="1146" w:author="Hugo" w:date="2011-05-06T23:10:00Z"/>
          <w:trPrChange w:id="1147" w:author="Hugo" w:date="2011-05-06T23:44:00Z">
            <w:trPr>
              <w:cantSplit/>
              <w:trHeight w:val="637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48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2F26BA" w14:textId="77777777" w:rsidR="00C65D9C" w:rsidRPr="00656A28" w:rsidRDefault="00C65D9C" w:rsidP="00C65D9C">
            <w:pPr>
              <w:pStyle w:val="Formalivre"/>
              <w:jc w:val="center"/>
              <w:rPr>
                <w:ins w:id="114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50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EDA0BC" w14:textId="77777777" w:rsidR="00C65D9C" w:rsidRPr="00656A28" w:rsidRDefault="00C65D9C" w:rsidP="00C65D9C">
            <w:pPr>
              <w:pStyle w:val="Formalivre"/>
              <w:jc w:val="center"/>
              <w:rPr>
                <w:ins w:id="1151" w:author="Hugo" w:date="2011-05-06T23:10:00Z"/>
                <w:rFonts w:ascii="Calibri" w:hAnsi="Calibri" w:cs="Calibri"/>
                <w:sz w:val="22"/>
              </w:rPr>
            </w:pPr>
            <w:ins w:id="1152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53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3C2D2E" w14:textId="77777777" w:rsidR="00C65D9C" w:rsidRPr="008B2F5C" w:rsidRDefault="00C65D9C" w:rsidP="00C65D9C">
            <w:pPr>
              <w:pStyle w:val="Formalivre"/>
              <w:ind w:right="10"/>
              <w:jc w:val="both"/>
              <w:rPr>
                <w:ins w:id="1154" w:author="Hugo" w:date="2011-05-06T23:10:00Z"/>
                <w:rFonts w:ascii="Calibri" w:hAnsi="Calibri" w:cs="Calibri"/>
                <w:sz w:val="22"/>
                <w:lang w:val="en-US"/>
                <w:rPrChange w:id="1155" w:author="Isa" w:date="2011-05-29T01:04:00Z">
                  <w:rPr>
                    <w:ins w:id="1156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1157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1158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Check that wants to remove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159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0D9E123C" w14:textId="77777777" w:rsidR="00C65D9C" w:rsidRPr="008B2F5C" w:rsidRDefault="00C65D9C" w:rsidP="00C65D9C">
            <w:pPr>
              <w:pStyle w:val="Formalivre"/>
              <w:jc w:val="both"/>
              <w:rPr>
                <w:ins w:id="1160" w:author="Hugo" w:date="2011-05-06T23:10:00Z"/>
                <w:rFonts w:ascii="Calibri" w:hAnsi="Calibri" w:cs="Calibri"/>
                <w:lang w:val="en-US"/>
                <w:rPrChange w:id="1161" w:author="Isa" w:date="2011-05-29T01:04:00Z">
                  <w:rPr>
                    <w:ins w:id="1162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656A28" w14:paraId="572C03F0" w14:textId="77777777" w:rsidTr="001F0F68">
        <w:trPr>
          <w:cantSplit/>
          <w:trHeight w:val="289"/>
          <w:ins w:id="1163" w:author="Hugo" w:date="2011-05-06T23:10:00Z"/>
          <w:trPrChange w:id="1164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65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03C557" w14:textId="77777777" w:rsidR="00C65D9C" w:rsidRPr="008B2F5C" w:rsidRDefault="00C65D9C" w:rsidP="00C65D9C">
            <w:pPr>
              <w:pStyle w:val="Formalivre"/>
              <w:jc w:val="center"/>
              <w:rPr>
                <w:ins w:id="1166" w:author="Hugo" w:date="2011-05-06T23:10:00Z"/>
                <w:rFonts w:ascii="Calibri" w:hAnsi="Calibri" w:cs="Calibri"/>
                <w:lang w:val="en-US"/>
                <w:rPrChange w:id="1167" w:author="Isa" w:date="2011-05-29T01:04:00Z">
                  <w:rPr>
                    <w:ins w:id="1168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69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7B69AF5" w14:textId="77777777" w:rsidR="00C65D9C" w:rsidRPr="00656A28" w:rsidRDefault="00C65D9C" w:rsidP="00C65D9C">
            <w:pPr>
              <w:pStyle w:val="Formalivre"/>
              <w:jc w:val="center"/>
              <w:rPr>
                <w:ins w:id="1170" w:author="Hugo" w:date="2011-05-06T23:10:00Z"/>
                <w:rFonts w:ascii="Calibri" w:hAnsi="Calibri" w:cs="Calibri"/>
                <w:sz w:val="22"/>
              </w:rPr>
            </w:pPr>
            <w:ins w:id="1171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172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736388AF" w14:textId="77777777" w:rsidR="00C65D9C" w:rsidRPr="00656A28" w:rsidRDefault="00C65D9C" w:rsidP="00C65D9C">
            <w:pPr>
              <w:pStyle w:val="Formalivre"/>
              <w:rPr>
                <w:ins w:id="117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74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7FA00E" w14:textId="77777777" w:rsidR="00C65D9C" w:rsidRPr="00656A28" w:rsidRDefault="00C65D9C" w:rsidP="00C65D9C">
            <w:pPr>
              <w:pStyle w:val="Formalivre"/>
              <w:jc w:val="center"/>
              <w:rPr>
                <w:ins w:id="1175" w:author="Hugo" w:date="2011-05-06T23:10:00Z"/>
                <w:rFonts w:ascii="Calibri" w:hAnsi="Calibri" w:cs="Calibri"/>
                <w:sz w:val="22"/>
              </w:rPr>
            </w:pPr>
            <w:ins w:id="1176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Remove software from system</w:t>
              </w:r>
            </w:ins>
          </w:p>
        </w:tc>
      </w:tr>
      <w:tr w:rsidR="00C65D9C" w:rsidRPr="00656A28" w14:paraId="69414120" w14:textId="77777777" w:rsidTr="001F0F68">
        <w:trPr>
          <w:cantSplit/>
          <w:trHeight w:val="289"/>
          <w:ins w:id="1177" w:author="Hugo" w:date="2011-05-06T23:10:00Z"/>
          <w:trPrChange w:id="1178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79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9FF9A2" w14:textId="77777777" w:rsidR="00C65D9C" w:rsidRPr="00656A28" w:rsidRDefault="00C65D9C" w:rsidP="00C65D9C">
            <w:pPr>
              <w:pStyle w:val="Formalivre"/>
              <w:jc w:val="center"/>
              <w:rPr>
                <w:ins w:id="118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81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38A7D2" w14:textId="77777777" w:rsidR="00C65D9C" w:rsidRPr="00656A28" w:rsidRDefault="00C65D9C" w:rsidP="00C65D9C">
            <w:pPr>
              <w:pStyle w:val="Formalivre"/>
              <w:jc w:val="center"/>
              <w:rPr>
                <w:ins w:id="1182" w:author="Hugo" w:date="2011-05-06T23:10:00Z"/>
                <w:rFonts w:ascii="Calibri" w:hAnsi="Calibri" w:cs="Calibri"/>
                <w:sz w:val="22"/>
              </w:rPr>
            </w:pPr>
            <w:ins w:id="1183" w:author="Hugo" w:date="2011-05-06T23:10:00Z">
              <w:r w:rsidRPr="00656A28"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84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8B19AE" w14:textId="77777777" w:rsidR="00C65D9C" w:rsidRPr="00656A28" w:rsidRDefault="00C65D9C" w:rsidP="00C65D9C">
            <w:pPr>
              <w:pStyle w:val="Formalivre"/>
              <w:jc w:val="center"/>
              <w:rPr>
                <w:ins w:id="118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86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64DB63" w14:textId="77777777" w:rsidR="00C65D9C" w:rsidRPr="00656A28" w:rsidRDefault="00C65D9C" w:rsidP="00C65D9C">
            <w:pPr>
              <w:pStyle w:val="Formalivre"/>
              <w:jc w:val="center"/>
              <w:rPr>
                <w:ins w:id="1187" w:author="Hugo" w:date="2011-05-06T23:10:00Z"/>
                <w:rFonts w:ascii="Calibri" w:hAnsi="Calibri" w:cs="Calibri"/>
                <w:sz w:val="22"/>
              </w:rPr>
            </w:pPr>
            <w:ins w:id="1188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7B487BD0" w14:textId="77777777" w:rsidTr="001F0F68">
        <w:trPr>
          <w:cantSplit/>
          <w:trHeight w:val="289"/>
          <w:ins w:id="1189" w:author="Hugo" w:date="2011-05-06T23:10:00Z"/>
          <w:trPrChange w:id="1190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91" w:author="Hugo" w:date="2011-05-06T23:44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6C5281" w14:textId="77777777" w:rsidR="00C65D9C" w:rsidRPr="008B2F5C" w:rsidRDefault="00C65D9C" w:rsidP="00C65D9C">
            <w:pPr>
              <w:pStyle w:val="Formalivre"/>
              <w:jc w:val="center"/>
              <w:rPr>
                <w:ins w:id="1192" w:author="Hugo" w:date="2011-05-06T23:10:00Z"/>
                <w:rFonts w:ascii="Calibri" w:hAnsi="Calibri" w:cs="Calibri"/>
                <w:sz w:val="22"/>
                <w:lang w:val="en-US"/>
                <w:rPrChange w:id="1193" w:author="Isa" w:date="2011-05-29T01:04:00Z">
                  <w:rPr>
                    <w:ins w:id="1194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1195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196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Exception 4a: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197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  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198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99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A5C53A" w14:textId="77777777" w:rsidR="00C65D9C" w:rsidRPr="008B2F5C" w:rsidRDefault="00C65D9C" w:rsidP="00C65D9C">
            <w:pPr>
              <w:pStyle w:val="Formalivre"/>
              <w:jc w:val="center"/>
              <w:rPr>
                <w:ins w:id="1200" w:author="Hugo" w:date="2011-05-06T23:10:00Z"/>
                <w:rFonts w:ascii="Calibri" w:hAnsi="Calibri" w:cs="Calibri"/>
                <w:lang w:val="en-US"/>
                <w:rPrChange w:id="1201" w:author="Isa" w:date="2011-05-29T01:04:00Z">
                  <w:rPr>
                    <w:ins w:id="1202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03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8C1BE9" w14:textId="77777777" w:rsidR="00C65D9C" w:rsidRPr="00656A28" w:rsidRDefault="00C65D9C" w:rsidP="00C65D9C">
            <w:pPr>
              <w:pStyle w:val="Formalivre"/>
              <w:jc w:val="center"/>
              <w:rPr>
                <w:ins w:id="1204" w:author="Hugo" w:date="2011-05-06T23:10:00Z"/>
                <w:rFonts w:ascii="Calibri" w:hAnsi="Calibri" w:cs="Calibri"/>
                <w:b/>
                <w:sz w:val="22"/>
              </w:rPr>
            </w:pPr>
            <w:ins w:id="120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06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178B51" w14:textId="77777777" w:rsidR="00C65D9C" w:rsidRPr="00656A28" w:rsidRDefault="00C65D9C" w:rsidP="00C65D9C">
            <w:pPr>
              <w:pStyle w:val="Formalivre"/>
              <w:jc w:val="center"/>
              <w:rPr>
                <w:ins w:id="1207" w:author="Hugo" w:date="2011-05-06T23:10:00Z"/>
                <w:rFonts w:ascii="Calibri" w:hAnsi="Calibri" w:cs="Calibri"/>
                <w:b/>
                <w:sz w:val="22"/>
              </w:rPr>
            </w:pPr>
            <w:ins w:id="120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428B5E85" w14:textId="77777777" w:rsidTr="001F0F68">
        <w:trPr>
          <w:cantSplit/>
          <w:trHeight w:val="289"/>
          <w:ins w:id="1209" w:author="Hugo" w:date="2011-05-06T23:10:00Z"/>
          <w:trPrChange w:id="1210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11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C2CF27" w14:textId="77777777" w:rsidR="00C65D9C" w:rsidRPr="00656A28" w:rsidRDefault="00C65D9C" w:rsidP="00C65D9C">
            <w:pPr>
              <w:pStyle w:val="Formalivre"/>
              <w:jc w:val="center"/>
              <w:rPr>
                <w:ins w:id="121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13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91D6EC" w14:textId="77777777" w:rsidR="00C65D9C" w:rsidRPr="00656A28" w:rsidRDefault="00C65D9C" w:rsidP="00C65D9C">
            <w:pPr>
              <w:pStyle w:val="Formalivre"/>
              <w:jc w:val="center"/>
              <w:rPr>
                <w:ins w:id="1214" w:author="Hugo" w:date="2011-05-06T23:10:00Z"/>
                <w:rFonts w:ascii="Calibri" w:hAnsi="Calibri" w:cs="Calibri"/>
                <w:sz w:val="22"/>
              </w:rPr>
            </w:pPr>
            <w:ins w:id="1215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16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EEE7B6" w14:textId="77777777" w:rsidR="00C65D9C" w:rsidRPr="00656A28" w:rsidRDefault="00C65D9C" w:rsidP="00C65D9C">
            <w:pPr>
              <w:pStyle w:val="Formalivre"/>
              <w:jc w:val="center"/>
              <w:rPr>
                <w:ins w:id="121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18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3C1200" w14:textId="77777777" w:rsidR="00C65D9C" w:rsidRPr="00656A28" w:rsidRDefault="00C65D9C" w:rsidP="00C65D9C">
            <w:pPr>
              <w:pStyle w:val="Formalivre"/>
              <w:jc w:val="center"/>
              <w:rPr>
                <w:ins w:id="1219" w:author="Hugo" w:date="2011-05-06T23:10:00Z"/>
                <w:rFonts w:ascii="Calibri" w:hAnsi="Calibri" w:cs="Calibri"/>
                <w:sz w:val="22"/>
              </w:rPr>
            </w:pPr>
            <w:ins w:id="1220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110B8CA0" w14:textId="77777777" w:rsidTr="001F0F68">
        <w:trPr>
          <w:cantSplit/>
          <w:trHeight w:val="289"/>
          <w:ins w:id="1221" w:author="Hugo" w:date="2011-05-06T23:10:00Z"/>
          <w:trPrChange w:id="1222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23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B5E9F5" w14:textId="77777777" w:rsidR="00C65D9C" w:rsidRPr="00656A28" w:rsidRDefault="00C65D9C" w:rsidP="00C65D9C">
            <w:pPr>
              <w:pStyle w:val="Formalivre"/>
              <w:jc w:val="center"/>
              <w:rPr>
                <w:ins w:id="122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25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DD4D73" w14:textId="77777777" w:rsidR="00C65D9C" w:rsidRPr="00656A28" w:rsidRDefault="00C65D9C" w:rsidP="00C65D9C">
            <w:pPr>
              <w:pStyle w:val="Formalivre"/>
              <w:jc w:val="center"/>
              <w:rPr>
                <w:ins w:id="1226" w:author="Hugo" w:date="2011-05-06T23:10:00Z"/>
                <w:rFonts w:ascii="Calibri" w:hAnsi="Calibri" w:cs="Calibri"/>
                <w:sz w:val="22"/>
              </w:rPr>
            </w:pPr>
            <w:ins w:id="1227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28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F0E88D" w14:textId="77777777" w:rsidR="00C65D9C" w:rsidRPr="00656A28" w:rsidRDefault="00C65D9C" w:rsidP="00C65D9C">
            <w:pPr>
              <w:pStyle w:val="Formalivre"/>
              <w:jc w:val="center"/>
              <w:rPr>
                <w:ins w:id="122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30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1656C5" w14:textId="77777777" w:rsidR="00C65D9C" w:rsidRPr="00656A28" w:rsidRDefault="00C65D9C" w:rsidP="00C65D9C">
            <w:pPr>
              <w:pStyle w:val="Formalivre"/>
              <w:jc w:val="center"/>
              <w:rPr>
                <w:ins w:id="1231" w:author="Hugo" w:date="2011-05-06T23:10:00Z"/>
                <w:rFonts w:ascii="Calibri" w:hAnsi="Calibri" w:cs="Calibri"/>
                <w:sz w:val="22"/>
              </w:rPr>
            </w:pPr>
            <w:ins w:id="1232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1D1635" w14:paraId="2BE13D17" w14:textId="77777777" w:rsidTr="001F0F68">
        <w:trPr>
          <w:cantSplit/>
          <w:trHeight w:val="289"/>
          <w:ins w:id="1233" w:author="Hugo" w:date="2011-05-06T23:10:00Z"/>
          <w:trPrChange w:id="1234" w:author="Hugo" w:date="2011-05-06T23:4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35" w:author="Hugo" w:date="2011-05-06T23:4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B3D438" w14:textId="77777777" w:rsidR="00C65D9C" w:rsidRPr="00656A28" w:rsidRDefault="00C65D9C" w:rsidP="00C65D9C">
            <w:pPr>
              <w:pStyle w:val="Formalivre"/>
              <w:jc w:val="center"/>
              <w:rPr>
                <w:ins w:id="1236" w:author="Hugo" w:date="2011-05-06T23:10:00Z"/>
                <w:rFonts w:ascii="Calibri" w:hAnsi="Calibri" w:cs="Calibri"/>
                <w:sz w:val="22"/>
                <w:lang w:val="en-US"/>
              </w:rPr>
            </w:pPr>
            <w:ins w:id="1237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238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239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Select a set of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to be used in comparison</w:t>
              </w:r>
            </w:ins>
          </w:p>
        </w:tc>
      </w:tr>
      <w:tr w:rsidR="00C65D9C" w:rsidRPr="00656A28" w14:paraId="0DBFF0CF" w14:textId="77777777" w:rsidTr="00446966">
        <w:trPr>
          <w:cantSplit/>
          <w:trHeight w:val="289"/>
          <w:ins w:id="1240" w:author="Hugo" w:date="2011-05-06T23:10:00Z"/>
          <w:trPrChange w:id="1241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42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F15F89" w14:textId="77777777" w:rsidR="00C65D9C" w:rsidRPr="00656A28" w:rsidRDefault="00C65D9C" w:rsidP="00C65D9C">
            <w:pPr>
              <w:pStyle w:val="Formalivre"/>
              <w:jc w:val="center"/>
              <w:rPr>
                <w:ins w:id="1243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24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45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EB1637" w14:textId="77777777" w:rsidR="00C65D9C" w:rsidRPr="00656A28" w:rsidRDefault="00C65D9C" w:rsidP="00C65D9C">
            <w:pPr>
              <w:pStyle w:val="Formalivre"/>
              <w:jc w:val="center"/>
              <w:rPr>
                <w:ins w:id="1246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22CCF48A" w14:textId="77777777" w:rsidTr="00446966">
        <w:trPr>
          <w:cantSplit/>
          <w:trHeight w:val="289"/>
          <w:ins w:id="1247" w:author="Hugo" w:date="2011-05-06T23:10:00Z"/>
          <w:trPrChange w:id="1248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49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85EADA" w14:textId="77777777" w:rsidR="00C65D9C" w:rsidRPr="00656A28" w:rsidRDefault="00C65D9C" w:rsidP="00C65D9C">
            <w:pPr>
              <w:pStyle w:val="Formalivre"/>
              <w:jc w:val="center"/>
              <w:rPr>
                <w:ins w:id="1250" w:author="Hugo" w:date="2011-05-06T23:10:00Z"/>
                <w:rFonts w:ascii="Calibri" w:hAnsi="Calibri" w:cs="Calibri"/>
                <w:b/>
                <w:sz w:val="22"/>
              </w:rPr>
            </w:pPr>
            <w:ins w:id="125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52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8F62C6" w14:textId="77777777" w:rsidR="00C65D9C" w:rsidRPr="00656A28" w:rsidRDefault="00C65D9C" w:rsidP="00C65D9C">
            <w:pPr>
              <w:pStyle w:val="Formalivre"/>
              <w:jc w:val="center"/>
              <w:rPr>
                <w:ins w:id="125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15EFD74" w14:textId="77777777" w:rsidTr="00446966">
        <w:trPr>
          <w:cantSplit/>
          <w:trHeight w:val="289"/>
          <w:ins w:id="1254" w:author="Hugo" w:date="2011-05-06T23:10:00Z"/>
          <w:trPrChange w:id="1255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56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CE04DC" w14:textId="77777777" w:rsidR="00C65D9C" w:rsidRPr="00656A28" w:rsidRDefault="00C65D9C" w:rsidP="00C65D9C">
            <w:pPr>
              <w:pStyle w:val="Formalivre"/>
              <w:jc w:val="center"/>
              <w:rPr>
                <w:ins w:id="1257" w:author="Hugo" w:date="2011-05-06T23:10:00Z"/>
                <w:rFonts w:ascii="Calibri" w:hAnsi="Calibri" w:cs="Calibri"/>
                <w:b/>
                <w:sz w:val="22"/>
              </w:rPr>
            </w:pPr>
            <w:ins w:id="125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59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9D44A4" w14:textId="77777777" w:rsidR="00C65D9C" w:rsidRPr="00656A28" w:rsidRDefault="00C65D9C" w:rsidP="00C65D9C">
            <w:pPr>
              <w:pStyle w:val="Formalivre"/>
              <w:jc w:val="center"/>
              <w:rPr>
                <w:ins w:id="1260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4F3F1970" w14:textId="77777777" w:rsidTr="00446966">
        <w:trPr>
          <w:cantSplit/>
          <w:trHeight w:val="289"/>
          <w:ins w:id="1261" w:author="Hugo" w:date="2011-05-06T23:10:00Z"/>
          <w:trPrChange w:id="1262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63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2E159E" w14:textId="77777777" w:rsidR="00C65D9C" w:rsidRPr="00656A28" w:rsidRDefault="00C65D9C" w:rsidP="00C65D9C">
            <w:pPr>
              <w:pStyle w:val="Formalivre"/>
              <w:jc w:val="center"/>
              <w:rPr>
                <w:ins w:id="1264" w:author="Hugo" w:date="2011-05-06T23:10:00Z"/>
                <w:rFonts w:ascii="Calibri" w:hAnsi="Calibri" w:cs="Calibri"/>
                <w:b/>
                <w:sz w:val="22"/>
              </w:rPr>
            </w:pPr>
            <w:ins w:id="126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66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7003D5E" w14:textId="77777777" w:rsidR="00C65D9C" w:rsidRPr="00656A28" w:rsidRDefault="00C65D9C" w:rsidP="00C65D9C">
            <w:pPr>
              <w:pStyle w:val="Formalivre"/>
              <w:jc w:val="center"/>
              <w:rPr>
                <w:ins w:id="1267" w:author="Hugo" w:date="2011-05-06T23:10:00Z"/>
                <w:rFonts w:ascii="Calibri" w:hAnsi="Calibri" w:cs="Calibri"/>
                <w:sz w:val="22"/>
                <w:lang w:val="en-US"/>
              </w:rPr>
            </w:pPr>
            <w:ins w:id="126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which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a client wants to use in a comparison</w:t>
              </w:r>
            </w:ins>
          </w:p>
        </w:tc>
      </w:tr>
      <w:tr w:rsidR="00C65D9C" w:rsidRPr="00656A28" w14:paraId="363F41C2" w14:textId="77777777" w:rsidTr="00446966">
        <w:trPr>
          <w:cantSplit/>
          <w:trHeight w:val="289"/>
          <w:ins w:id="1269" w:author="Hugo" w:date="2011-05-06T23:10:00Z"/>
          <w:trPrChange w:id="1270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71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BFB2CE" w14:textId="77777777" w:rsidR="00C65D9C" w:rsidRPr="00656A28" w:rsidRDefault="00C65D9C" w:rsidP="00C65D9C">
            <w:pPr>
              <w:pStyle w:val="Formalivre"/>
              <w:jc w:val="center"/>
              <w:rPr>
                <w:ins w:id="127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27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74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3B6FDD" w14:textId="77777777" w:rsidR="00C65D9C" w:rsidRPr="00656A28" w:rsidRDefault="00C65D9C" w:rsidP="00C65D9C">
            <w:pPr>
              <w:pStyle w:val="Formalivre"/>
              <w:jc w:val="center"/>
              <w:rPr>
                <w:ins w:id="1275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273789E2" w14:textId="77777777" w:rsidTr="00446966">
        <w:trPr>
          <w:cantSplit/>
          <w:trHeight w:val="289"/>
          <w:ins w:id="1276" w:author="Hugo" w:date="2011-05-06T23:10:00Z"/>
          <w:trPrChange w:id="1277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78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CA8C77" w14:textId="77777777" w:rsidR="00C65D9C" w:rsidRPr="00656A28" w:rsidRDefault="00C65D9C" w:rsidP="00C65D9C">
            <w:pPr>
              <w:pStyle w:val="Formalivre"/>
              <w:jc w:val="center"/>
              <w:rPr>
                <w:ins w:id="1279" w:author="Hugo" w:date="2011-05-06T23:10:00Z"/>
                <w:rFonts w:ascii="Calibri" w:hAnsi="Calibri" w:cs="Calibri"/>
                <w:b/>
                <w:sz w:val="22"/>
              </w:rPr>
            </w:pPr>
            <w:ins w:id="128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81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7B74AA" w14:textId="77777777" w:rsidR="00C65D9C" w:rsidRPr="00656A28" w:rsidRDefault="00C65D9C" w:rsidP="00C65D9C">
            <w:pPr>
              <w:pStyle w:val="Formalivre"/>
              <w:jc w:val="center"/>
              <w:rPr>
                <w:ins w:id="128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283" w:author="Hugo" w:date="2011-05-06T23:10:00Z"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gramStart"/>
              <w:r w:rsidRPr="00656A28">
                <w:rPr>
                  <w:rFonts w:ascii="Calibri" w:hAnsi="Calibri" w:cs="Calibri"/>
                  <w:sz w:val="22"/>
                </w:rPr>
                <w:t>softwares</w:t>
              </w:r>
              <w:proofErr w:type="gram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were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chosen</w:t>
              </w:r>
              <w:proofErr w:type="spellEnd"/>
            </w:ins>
          </w:p>
        </w:tc>
      </w:tr>
      <w:tr w:rsidR="00C65D9C" w:rsidRPr="00656A28" w14:paraId="12A0A631" w14:textId="77777777" w:rsidTr="001F0F68">
        <w:trPr>
          <w:cantSplit/>
          <w:trHeight w:val="289"/>
          <w:ins w:id="1284" w:author="Hugo" w:date="2011-05-06T23:10:00Z"/>
          <w:trPrChange w:id="128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86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B15AC7" w14:textId="77777777" w:rsidR="00C65D9C" w:rsidRPr="00656A28" w:rsidRDefault="00C65D9C" w:rsidP="00C65D9C">
            <w:pPr>
              <w:pStyle w:val="Formalivre"/>
              <w:jc w:val="center"/>
              <w:rPr>
                <w:ins w:id="1287" w:author="Hugo" w:date="2011-05-06T23:10:00Z"/>
                <w:rFonts w:ascii="Calibri" w:hAnsi="Calibri" w:cs="Calibri"/>
                <w:b/>
                <w:sz w:val="22"/>
              </w:rPr>
            </w:pPr>
            <w:ins w:id="128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89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F43631" w14:textId="77777777" w:rsidR="00C65D9C" w:rsidRPr="00656A28" w:rsidRDefault="00C65D9C" w:rsidP="00C65D9C">
            <w:pPr>
              <w:pStyle w:val="Formalivre"/>
              <w:jc w:val="center"/>
              <w:rPr>
                <w:ins w:id="1290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9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CFF4F4" w14:textId="77777777" w:rsidR="00C65D9C" w:rsidRPr="00656A28" w:rsidRDefault="00C65D9C" w:rsidP="00C65D9C">
            <w:pPr>
              <w:pStyle w:val="Formalivre"/>
              <w:jc w:val="center"/>
              <w:rPr>
                <w:ins w:id="1292" w:author="Hugo" w:date="2011-05-06T23:10:00Z"/>
                <w:rFonts w:ascii="Calibri" w:hAnsi="Calibri" w:cs="Calibri"/>
                <w:b/>
                <w:sz w:val="22"/>
              </w:rPr>
            </w:pPr>
            <w:ins w:id="129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9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F517D8" w14:textId="77777777" w:rsidR="00C65D9C" w:rsidRPr="00656A28" w:rsidRDefault="00C65D9C" w:rsidP="00C65D9C">
            <w:pPr>
              <w:pStyle w:val="Formalivre"/>
              <w:jc w:val="center"/>
              <w:rPr>
                <w:ins w:id="1295" w:author="Hugo" w:date="2011-05-06T23:10:00Z"/>
                <w:rFonts w:ascii="Calibri" w:hAnsi="Calibri" w:cs="Calibri"/>
                <w:b/>
                <w:sz w:val="22"/>
              </w:rPr>
            </w:pPr>
            <w:ins w:id="129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1D1635" w14:paraId="7B8E4C8E" w14:textId="77777777" w:rsidTr="001F0F68">
        <w:trPr>
          <w:cantSplit/>
          <w:trHeight w:val="289"/>
          <w:ins w:id="1297" w:author="Hugo" w:date="2011-05-06T23:10:00Z"/>
          <w:trPrChange w:id="1298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99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146EC8" w14:textId="77777777" w:rsidR="00C65D9C" w:rsidRPr="00656A28" w:rsidRDefault="00C65D9C" w:rsidP="00C65D9C">
            <w:pPr>
              <w:pStyle w:val="Formalivre"/>
              <w:jc w:val="center"/>
              <w:rPr>
                <w:ins w:id="130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01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EAC55A" w14:textId="77777777" w:rsidR="00C65D9C" w:rsidRPr="00656A28" w:rsidRDefault="00C65D9C" w:rsidP="00C65D9C">
            <w:pPr>
              <w:pStyle w:val="Formalivre"/>
              <w:jc w:val="center"/>
              <w:rPr>
                <w:ins w:id="1302" w:author="Hugo" w:date="2011-05-06T23:10:00Z"/>
                <w:rFonts w:ascii="Calibri" w:hAnsi="Calibri" w:cs="Calibri"/>
                <w:sz w:val="22"/>
              </w:rPr>
            </w:pPr>
            <w:ins w:id="1303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0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A1C73F" w14:textId="77777777" w:rsidR="00C65D9C" w:rsidRPr="00656A28" w:rsidRDefault="00C65D9C" w:rsidP="00C65D9C">
            <w:pPr>
              <w:pStyle w:val="Formalivre"/>
              <w:jc w:val="center"/>
              <w:rPr>
                <w:ins w:id="1305" w:author="Hugo" w:date="2011-05-06T23:10:00Z"/>
                <w:rFonts w:ascii="Calibri" w:hAnsi="Calibri" w:cs="Calibri"/>
                <w:sz w:val="22"/>
                <w:lang w:val="en-US"/>
              </w:rPr>
            </w:pPr>
            <w:ins w:id="1306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1307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Ask for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the software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08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655C2E" w14:textId="77777777" w:rsidR="00C65D9C" w:rsidRPr="008B2F5C" w:rsidRDefault="00C65D9C" w:rsidP="00C65D9C">
            <w:pPr>
              <w:pStyle w:val="Formalivre"/>
              <w:jc w:val="center"/>
              <w:rPr>
                <w:ins w:id="1309" w:author="Hugo" w:date="2011-05-06T23:10:00Z"/>
                <w:rFonts w:ascii="Calibri" w:hAnsi="Calibri" w:cs="Calibri"/>
                <w:lang w:val="en-US"/>
                <w:rPrChange w:id="1310" w:author="Isa" w:date="2011-05-29T01:04:00Z">
                  <w:rPr>
                    <w:ins w:id="1311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1D1635" w14:paraId="03CD9B83" w14:textId="77777777" w:rsidTr="001F0F68">
        <w:trPr>
          <w:cantSplit/>
          <w:trHeight w:val="289"/>
          <w:ins w:id="1312" w:author="Hugo" w:date="2011-05-06T23:10:00Z"/>
          <w:trPrChange w:id="131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14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1BDE3F" w14:textId="77777777" w:rsidR="00C65D9C" w:rsidRPr="008B2F5C" w:rsidRDefault="00C65D9C" w:rsidP="00C65D9C">
            <w:pPr>
              <w:pStyle w:val="Formalivre"/>
              <w:jc w:val="center"/>
              <w:rPr>
                <w:ins w:id="1315" w:author="Hugo" w:date="2011-05-06T23:10:00Z"/>
                <w:rFonts w:ascii="Calibri" w:hAnsi="Calibri" w:cs="Calibri"/>
                <w:lang w:val="en-US"/>
                <w:rPrChange w:id="1316" w:author="Isa" w:date="2011-05-29T01:04:00Z">
                  <w:rPr>
                    <w:ins w:id="131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1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29D7B3" w14:textId="77777777" w:rsidR="00C65D9C" w:rsidRPr="00656A28" w:rsidRDefault="00C65D9C" w:rsidP="00C65D9C">
            <w:pPr>
              <w:pStyle w:val="Formalivre"/>
              <w:jc w:val="center"/>
              <w:rPr>
                <w:ins w:id="1319" w:author="Hugo" w:date="2011-05-06T23:10:00Z"/>
                <w:rFonts w:ascii="Calibri" w:hAnsi="Calibri" w:cs="Calibri"/>
                <w:sz w:val="22"/>
              </w:rPr>
            </w:pPr>
            <w:ins w:id="1320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2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44CC70" w14:textId="77777777" w:rsidR="00C65D9C" w:rsidRPr="00656A28" w:rsidRDefault="00C65D9C" w:rsidP="00C65D9C">
            <w:pPr>
              <w:pStyle w:val="Formalivre"/>
              <w:jc w:val="center"/>
              <w:rPr>
                <w:ins w:id="132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2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63B96E" w14:textId="77777777" w:rsidR="00C65D9C" w:rsidRPr="00656A28" w:rsidRDefault="00C65D9C" w:rsidP="00C65D9C">
            <w:pPr>
              <w:pStyle w:val="Formalivre"/>
              <w:jc w:val="center"/>
              <w:rPr>
                <w:ins w:id="1324" w:author="Hugo" w:date="2011-05-06T23:10:00Z"/>
                <w:rFonts w:ascii="Calibri" w:hAnsi="Calibri" w:cs="Calibri"/>
                <w:sz w:val="22"/>
                <w:lang w:val="en-US"/>
              </w:rPr>
            </w:pPr>
            <w:ins w:id="132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Lists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available for comparison</w:t>
              </w:r>
            </w:ins>
          </w:p>
        </w:tc>
      </w:tr>
      <w:tr w:rsidR="00C65D9C" w:rsidRPr="001D1635" w14:paraId="4D70C139" w14:textId="77777777" w:rsidTr="001F0F68">
        <w:trPr>
          <w:cantSplit/>
          <w:trHeight w:val="289"/>
          <w:ins w:id="1326" w:author="Hugo" w:date="2011-05-06T23:10:00Z"/>
          <w:trPrChange w:id="132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28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D3AF4F" w14:textId="77777777" w:rsidR="00C65D9C" w:rsidRPr="008B2F5C" w:rsidRDefault="00C65D9C" w:rsidP="00C65D9C">
            <w:pPr>
              <w:pStyle w:val="Formalivre"/>
              <w:jc w:val="center"/>
              <w:rPr>
                <w:ins w:id="1329" w:author="Hugo" w:date="2011-05-06T23:10:00Z"/>
                <w:rFonts w:ascii="Calibri" w:hAnsi="Calibri" w:cs="Calibri"/>
                <w:lang w:val="en-US"/>
                <w:rPrChange w:id="1330" w:author="Isa" w:date="2011-05-29T01:04:00Z">
                  <w:rPr>
                    <w:ins w:id="133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3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F91E73" w14:textId="77777777" w:rsidR="00C65D9C" w:rsidRPr="00656A28" w:rsidRDefault="00C65D9C" w:rsidP="00C65D9C">
            <w:pPr>
              <w:pStyle w:val="Formalivre"/>
              <w:jc w:val="center"/>
              <w:rPr>
                <w:ins w:id="1333" w:author="Hugo" w:date="2011-05-06T23:10:00Z"/>
                <w:rFonts w:ascii="Calibri" w:hAnsi="Calibri" w:cs="Calibri"/>
                <w:sz w:val="22"/>
              </w:rPr>
            </w:pPr>
            <w:ins w:id="1334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3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11F6D2" w14:textId="77777777" w:rsidR="00C65D9C" w:rsidRPr="00656A28" w:rsidRDefault="00C65D9C" w:rsidP="00C65D9C">
            <w:pPr>
              <w:pStyle w:val="Formalivre"/>
              <w:jc w:val="center"/>
              <w:rPr>
                <w:ins w:id="1336" w:author="Hugo" w:date="2011-05-06T23:10:00Z"/>
                <w:rFonts w:ascii="Calibri" w:hAnsi="Calibri" w:cs="Calibri"/>
                <w:sz w:val="22"/>
                <w:lang w:val="en-US"/>
              </w:rPr>
            </w:pPr>
            <w:ins w:id="133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Checks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that user wants to use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38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36CD5A" w14:textId="77777777" w:rsidR="00C65D9C" w:rsidRPr="008B2F5C" w:rsidRDefault="00C65D9C" w:rsidP="00C65D9C">
            <w:pPr>
              <w:pStyle w:val="Formalivre"/>
              <w:jc w:val="center"/>
              <w:rPr>
                <w:ins w:id="1339" w:author="Hugo" w:date="2011-05-06T23:10:00Z"/>
                <w:rFonts w:ascii="Calibri" w:hAnsi="Calibri" w:cs="Calibri"/>
                <w:lang w:val="en-US"/>
                <w:rPrChange w:id="1340" w:author="Isa" w:date="2011-05-29T01:04:00Z">
                  <w:rPr>
                    <w:ins w:id="1341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1D1635" w14:paraId="17939BA4" w14:textId="77777777" w:rsidTr="001F0F68">
        <w:trPr>
          <w:cantSplit/>
          <w:trHeight w:val="289"/>
          <w:ins w:id="1342" w:author="Hugo" w:date="2011-05-06T23:10:00Z"/>
          <w:trPrChange w:id="134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44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B18524" w14:textId="77777777" w:rsidR="00C65D9C" w:rsidRPr="008B2F5C" w:rsidRDefault="00C65D9C" w:rsidP="00C65D9C">
            <w:pPr>
              <w:pStyle w:val="Formalivre"/>
              <w:jc w:val="center"/>
              <w:rPr>
                <w:ins w:id="1345" w:author="Hugo" w:date="2011-05-06T23:10:00Z"/>
                <w:rFonts w:ascii="Calibri" w:hAnsi="Calibri" w:cs="Calibri"/>
                <w:lang w:val="en-US"/>
                <w:rPrChange w:id="1346" w:author="Isa" w:date="2011-05-29T01:04:00Z">
                  <w:rPr>
                    <w:ins w:id="134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4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4DA353" w14:textId="77777777" w:rsidR="00C65D9C" w:rsidRPr="00656A28" w:rsidRDefault="00C65D9C" w:rsidP="00C65D9C">
            <w:pPr>
              <w:pStyle w:val="Formalivre"/>
              <w:jc w:val="center"/>
              <w:rPr>
                <w:ins w:id="1349" w:author="Hugo" w:date="2011-05-06T23:10:00Z"/>
                <w:rFonts w:ascii="Calibri" w:hAnsi="Calibri" w:cs="Calibri"/>
                <w:sz w:val="22"/>
              </w:rPr>
            </w:pPr>
            <w:ins w:id="1350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5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7F7AB2" w14:textId="77777777" w:rsidR="00C65D9C" w:rsidRPr="00656A28" w:rsidRDefault="00C65D9C" w:rsidP="00C65D9C">
            <w:pPr>
              <w:pStyle w:val="Formalivre"/>
              <w:jc w:val="center"/>
              <w:rPr>
                <w:ins w:id="1352" w:author="Hugo" w:date="2011-05-06T23:10:00Z"/>
                <w:rFonts w:ascii="Calibri" w:hAnsi="Calibri" w:cs="Calibri"/>
                <w:lang w:val="en-US"/>
              </w:rPr>
            </w:pPr>
            <w:ins w:id="135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Clicks on the Proceed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5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92ECCF" w14:textId="77777777" w:rsidR="00C65D9C" w:rsidRPr="008B2F5C" w:rsidRDefault="00C65D9C" w:rsidP="00C65D9C">
            <w:pPr>
              <w:pStyle w:val="Formalivre"/>
              <w:jc w:val="center"/>
              <w:rPr>
                <w:ins w:id="1355" w:author="Hugo" w:date="2011-05-06T23:10:00Z"/>
                <w:rFonts w:ascii="Calibri" w:hAnsi="Calibri" w:cs="Calibri"/>
                <w:sz w:val="22"/>
                <w:lang w:val="en-US"/>
                <w:rPrChange w:id="1356" w:author="Isa" w:date="2011-05-29T01:04:00Z">
                  <w:rPr>
                    <w:ins w:id="1357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656A28" w14:paraId="44DBEC97" w14:textId="77777777" w:rsidTr="001F0F68">
        <w:trPr>
          <w:cantSplit/>
          <w:trHeight w:val="381"/>
          <w:ins w:id="1358" w:author="Hugo" w:date="2011-05-06T23:10:00Z"/>
          <w:trPrChange w:id="1359" w:author="Hugo" w:date="2011-05-06T23:45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60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C69F46" w14:textId="77777777" w:rsidR="00C65D9C" w:rsidRPr="008B2F5C" w:rsidRDefault="00C65D9C" w:rsidP="00C65D9C">
            <w:pPr>
              <w:pStyle w:val="Formalivre"/>
              <w:jc w:val="center"/>
              <w:rPr>
                <w:ins w:id="1361" w:author="Hugo" w:date="2011-05-06T23:10:00Z"/>
                <w:rFonts w:ascii="Calibri" w:hAnsi="Calibri" w:cs="Calibri"/>
                <w:lang w:val="en-US"/>
                <w:rPrChange w:id="1362" w:author="Isa" w:date="2011-05-29T01:04:00Z">
                  <w:rPr>
                    <w:ins w:id="1363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6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D8F8DA" w14:textId="77777777" w:rsidR="00C65D9C" w:rsidRPr="00656A28" w:rsidRDefault="00C65D9C" w:rsidP="00C65D9C">
            <w:pPr>
              <w:pStyle w:val="Formalivre"/>
              <w:jc w:val="center"/>
              <w:rPr>
                <w:ins w:id="1365" w:author="Hugo" w:date="2011-05-06T23:10:00Z"/>
                <w:rFonts w:ascii="Calibri" w:hAnsi="Calibri" w:cs="Calibri"/>
                <w:sz w:val="22"/>
              </w:rPr>
            </w:pPr>
            <w:ins w:id="1366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36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78CF946A" w14:textId="77777777" w:rsidR="00C65D9C" w:rsidRPr="00656A28" w:rsidRDefault="00C65D9C" w:rsidP="00C65D9C">
            <w:pPr>
              <w:pStyle w:val="Formalivre"/>
              <w:rPr>
                <w:ins w:id="136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6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7DA2D0" w14:textId="77777777" w:rsidR="00C65D9C" w:rsidRPr="00656A28" w:rsidRDefault="00C65D9C" w:rsidP="00C65D9C">
            <w:pPr>
              <w:pStyle w:val="Formalivre"/>
              <w:jc w:val="center"/>
              <w:rPr>
                <w:ins w:id="1370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371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choices</w:t>
              </w:r>
              <w:proofErr w:type="spellEnd"/>
            </w:ins>
          </w:p>
        </w:tc>
      </w:tr>
      <w:tr w:rsidR="00C65D9C" w:rsidRPr="001D1635" w14:paraId="5A496AE4" w14:textId="77777777" w:rsidTr="001F0F68">
        <w:trPr>
          <w:cantSplit/>
          <w:trHeight w:val="401"/>
          <w:ins w:id="1372" w:author="Hugo" w:date="2011-05-06T23:10:00Z"/>
          <w:trPrChange w:id="1373" w:author="Hugo" w:date="2011-05-06T23:45:00Z">
            <w:trPr>
              <w:cantSplit/>
              <w:trHeight w:val="40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74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102D54" w14:textId="77777777" w:rsidR="00C65D9C" w:rsidRPr="00656A28" w:rsidRDefault="00C65D9C" w:rsidP="00C65D9C">
            <w:pPr>
              <w:pStyle w:val="Formalivre"/>
              <w:jc w:val="center"/>
              <w:rPr>
                <w:ins w:id="137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7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BA7CC81" w14:textId="77777777" w:rsidR="00C65D9C" w:rsidRPr="00656A28" w:rsidRDefault="00C65D9C" w:rsidP="00C65D9C">
            <w:pPr>
              <w:pStyle w:val="Formalivre"/>
              <w:jc w:val="center"/>
              <w:rPr>
                <w:ins w:id="1377" w:author="Hugo" w:date="2011-05-06T23:10:00Z"/>
                <w:rFonts w:ascii="Calibri" w:hAnsi="Calibri" w:cs="Calibri"/>
                <w:sz w:val="22"/>
              </w:rPr>
            </w:pPr>
            <w:ins w:id="1378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7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5D344D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1380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8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AC33BC" w14:textId="6F001203" w:rsidR="00C65D9C" w:rsidRPr="00656A28" w:rsidRDefault="00C65D9C" w:rsidP="00C65D9C">
            <w:pPr>
              <w:pStyle w:val="Formalivre"/>
              <w:jc w:val="center"/>
              <w:rPr>
                <w:ins w:id="1382" w:author="Hugo" w:date="2011-05-06T23:10:00Z"/>
                <w:rFonts w:ascii="Calibri" w:hAnsi="Calibri" w:cs="Calibri"/>
                <w:lang w:val="en-US"/>
              </w:rPr>
            </w:pPr>
            <w:ins w:id="138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Filters the database for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chosen</w:t>
              </w:r>
            </w:ins>
          </w:p>
        </w:tc>
      </w:tr>
      <w:tr w:rsidR="00C65D9C" w:rsidRPr="00656A28" w14:paraId="0955E22B" w14:textId="77777777" w:rsidTr="001F0F68">
        <w:trPr>
          <w:cantSplit/>
          <w:trHeight w:val="289"/>
          <w:ins w:id="1384" w:author="Hugo" w:date="2011-05-06T23:10:00Z"/>
          <w:trPrChange w:id="138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86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96A47D" w14:textId="77777777" w:rsidR="00C65D9C" w:rsidRPr="008B2F5C" w:rsidRDefault="00C65D9C" w:rsidP="00C65D9C">
            <w:pPr>
              <w:pStyle w:val="Formalivre"/>
              <w:jc w:val="center"/>
              <w:rPr>
                <w:ins w:id="1387" w:author="Hugo" w:date="2011-05-06T23:10:00Z"/>
                <w:rFonts w:ascii="Calibri" w:hAnsi="Calibri" w:cs="Calibri"/>
                <w:lang w:val="en-US"/>
                <w:rPrChange w:id="1388" w:author="Isa" w:date="2011-05-29T01:04:00Z">
                  <w:rPr>
                    <w:ins w:id="1389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9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7312C53" w14:textId="77777777" w:rsidR="00C65D9C" w:rsidRPr="00656A28" w:rsidRDefault="00C65D9C" w:rsidP="00C65D9C">
            <w:pPr>
              <w:pStyle w:val="Formalivre"/>
              <w:jc w:val="center"/>
              <w:rPr>
                <w:ins w:id="1391" w:author="Hugo" w:date="2011-05-06T23:10:00Z"/>
                <w:rFonts w:ascii="Calibri" w:hAnsi="Calibri" w:cs="Calibri"/>
                <w:sz w:val="22"/>
              </w:rPr>
            </w:pPr>
            <w:ins w:id="1392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9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7E289F" w14:textId="77777777" w:rsidR="00C65D9C" w:rsidRPr="00656A28" w:rsidRDefault="00C65D9C" w:rsidP="00C65D9C">
            <w:pPr>
              <w:pStyle w:val="Formalivre"/>
              <w:jc w:val="center"/>
              <w:rPr>
                <w:ins w:id="139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9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E925A5" w14:textId="77777777" w:rsidR="00C65D9C" w:rsidRPr="00656A28" w:rsidRDefault="00C65D9C" w:rsidP="00C65D9C">
            <w:pPr>
              <w:pStyle w:val="Formalivre"/>
              <w:jc w:val="center"/>
              <w:rPr>
                <w:ins w:id="1396" w:author="Hugo" w:date="2011-05-06T23:10:00Z"/>
                <w:rFonts w:ascii="Calibri" w:hAnsi="Calibri" w:cs="Calibri"/>
                <w:sz w:val="22"/>
              </w:rPr>
            </w:pPr>
            <w:ins w:id="139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0CE48364" w14:textId="77777777" w:rsidTr="001F0F68">
        <w:trPr>
          <w:cantSplit/>
          <w:trHeight w:val="289"/>
          <w:ins w:id="1398" w:author="Hugo" w:date="2011-05-06T23:10:00Z"/>
          <w:trPrChange w:id="139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00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D23A14" w14:textId="77777777" w:rsidR="00C65D9C" w:rsidRPr="008B2F5C" w:rsidRDefault="00C65D9C" w:rsidP="00C65D9C">
            <w:pPr>
              <w:pStyle w:val="Formalivre"/>
              <w:jc w:val="center"/>
              <w:rPr>
                <w:ins w:id="1401" w:author="Hugo" w:date="2011-05-06T23:10:00Z"/>
                <w:rFonts w:ascii="Calibri" w:hAnsi="Calibri" w:cs="Calibri"/>
                <w:sz w:val="22"/>
                <w:lang w:val="en-US"/>
                <w:rPrChange w:id="1402" w:author="Isa" w:date="2011-05-29T01:04:00Z">
                  <w:rPr>
                    <w:ins w:id="1403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1404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405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Exception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2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406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a: 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407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 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408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09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0ADC6C" w14:textId="77777777" w:rsidR="00C65D9C" w:rsidRPr="008B2F5C" w:rsidRDefault="00C65D9C" w:rsidP="00C65D9C">
            <w:pPr>
              <w:pStyle w:val="Formalivre"/>
              <w:jc w:val="center"/>
              <w:rPr>
                <w:ins w:id="1410" w:author="Hugo" w:date="2011-05-06T23:10:00Z"/>
                <w:rFonts w:ascii="Calibri" w:hAnsi="Calibri" w:cs="Calibri"/>
                <w:lang w:val="en-US"/>
                <w:rPrChange w:id="1411" w:author="Isa" w:date="2011-05-29T01:04:00Z">
                  <w:rPr>
                    <w:ins w:id="1412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1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B6D5D5" w14:textId="77777777" w:rsidR="00C65D9C" w:rsidRPr="00656A28" w:rsidRDefault="00C65D9C" w:rsidP="00C65D9C">
            <w:pPr>
              <w:pStyle w:val="Formalivre"/>
              <w:jc w:val="center"/>
              <w:rPr>
                <w:ins w:id="1414" w:author="Hugo" w:date="2011-05-06T23:10:00Z"/>
                <w:rFonts w:ascii="Calibri" w:hAnsi="Calibri" w:cs="Calibri"/>
                <w:b/>
                <w:sz w:val="22"/>
              </w:rPr>
            </w:pPr>
            <w:ins w:id="141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16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360181" w14:textId="77777777" w:rsidR="00C65D9C" w:rsidRPr="00656A28" w:rsidRDefault="00C65D9C" w:rsidP="00C65D9C">
            <w:pPr>
              <w:pStyle w:val="Formalivre"/>
              <w:jc w:val="center"/>
              <w:rPr>
                <w:ins w:id="1417" w:author="Hugo" w:date="2011-05-06T23:10:00Z"/>
                <w:rFonts w:ascii="Calibri" w:hAnsi="Calibri" w:cs="Calibri"/>
                <w:b/>
                <w:sz w:val="22"/>
              </w:rPr>
            </w:pPr>
            <w:ins w:id="141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678A7807" w14:textId="77777777" w:rsidTr="001F0F68">
        <w:trPr>
          <w:cantSplit/>
          <w:trHeight w:val="289"/>
          <w:ins w:id="1419" w:author="Hugo" w:date="2011-05-06T23:10:00Z"/>
          <w:trPrChange w:id="1420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21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91386B" w14:textId="77777777" w:rsidR="00C65D9C" w:rsidRPr="00656A28" w:rsidRDefault="00C65D9C" w:rsidP="00C65D9C">
            <w:pPr>
              <w:pStyle w:val="Formalivre"/>
              <w:jc w:val="center"/>
              <w:rPr>
                <w:ins w:id="142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23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2E3757" w14:textId="77777777" w:rsidR="00C65D9C" w:rsidRPr="00656A28" w:rsidRDefault="00C65D9C" w:rsidP="00C65D9C">
            <w:pPr>
              <w:pStyle w:val="Formalivre"/>
              <w:jc w:val="center"/>
              <w:rPr>
                <w:ins w:id="1424" w:author="Hugo" w:date="2011-05-06T23:10:00Z"/>
                <w:rFonts w:ascii="Calibri" w:hAnsi="Calibri" w:cs="Calibri"/>
                <w:sz w:val="22"/>
              </w:rPr>
            </w:pPr>
            <w:ins w:id="1425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26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0DCF9C" w14:textId="77777777" w:rsidR="00C65D9C" w:rsidRPr="00656A28" w:rsidRDefault="00C65D9C" w:rsidP="00C65D9C">
            <w:pPr>
              <w:pStyle w:val="Formalivre"/>
              <w:jc w:val="center"/>
              <w:rPr>
                <w:ins w:id="142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28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E266B1" w14:textId="77777777" w:rsidR="00C65D9C" w:rsidRPr="00656A28" w:rsidRDefault="00C65D9C" w:rsidP="00C65D9C">
            <w:pPr>
              <w:pStyle w:val="Formalivre"/>
              <w:jc w:val="center"/>
              <w:rPr>
                <w:ins w:id="1429" w:author="Hugo" w:date="2011-05-06T23:10:00Z"/>
                <w:rFonts w:ascii="Calibri" w:hAnsi="Calibri" w:cs="Calibri"/>
                <w:sz w:val="22"/>
              </w:rPr>
            </w:pPr>
            <w:ins w:id="1430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3D39B35A" w14:textId="77777777" w:rsidTr="001F0F68">
        <w:trPr>
          <w:cantSplit/>
          <w:trHeight w:val="289"/>
          <w:ins w:id="1431" w:author="Hugo" w:date="2011-05-06T23:10:00Z"/>
          <w:trPrChange w:id="1432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33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2B9BC1" w14:textId="77777777" w:rsidR="00C65D9C" w:rsidRPr="00656A28" w:rsidRDefault="00C65D9C" w:rsidP="00C65D9C">
            <w:pPr>
              <w:pStyle w:val="Formalivre"/>
              <w:jc w:val="center"/>
              <w:rPr>
                <w:ins w:id="143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35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031495" w14:textId="77777777" w:rsidR="00C65D9C" w:rsidRPr="00656A28" w:rsidRDefault="00C65D9C" w:rsidP="00C65D9C">
            <w:pPr>
              <w:pStyle w:val="Formalivre"/>
              <w:jc w:val="center"/>
              <w:rPr>
                <w:ins w:id="1436" w:author="Hugo" w:date="2011-05-06T23:10:00Z"/>
                <w:rFonts w:ascii="Calibri" w:hAnsi="Calibri" w:cs="Calibri"/>
                <w:sz w:val="22"/>
              </w:rPr>
            </w:pPr>
            <w:ins w:id="1437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38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3946F6" w14:textId="77777777" w:rsidR="00C65D9C" w:rsidRPr="00656A28" w:rsidRDefault="00C65D9C" w:rsidP="00C65D9C">
            <w:pPr>
              <w:pStyle w:val="Formalivre"/>
              <w:jc w:val="center"/>
              <w:rPr>
                <w:ins w:id="143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40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6412FF" w14:textId="77777777" w:rsidR="00C65D9C" w:rsidRPr="00656A28" w:rsidRDefault="00C65D9C" w:rsidP="00C65D9C">
            <w:pPr>
              <w:pStyle w:val="Formalivre"/>
              <w:jc w:val="center"/>
              <w:rPr>
                <w:ins w:id="1441" w:author="Hugo" w:date="2011-05-06T23:10:00Z"/>
                <w:rFonts w:ascii="Calibri" w:hAnsi="Calibri" w:cs="Calibri"/>
                <w:sz w:val="22"/>
              </w:rPr>
            </w:pPr>
            <w:ins w:id="1442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656A28" w14:paraId="54A7B458" w14:textId="77777777" w:rsidTr="001F0F68">
        <w:trPr>
          <w:cantSplit/>
          <w:trHeight w:val="289"/>
          <w:ins w:id="1443" w:author="Hugo" w:date="2011-05-06T23:10:00Z"/>
          <w:trPrChange w:id="1444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45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A26121" w14:textId="77777777" w:rsidR="00C65D9C" w:rsidRPr="00656A28" w:rsidRDefault="00C65D9C" w:rsidP="00C65D9C">
            <w:pPr>
              <w:pStyle w:val="Formalivre"/>
              <w:jc w:val="center"/>
              <w:rPr>
                <w:ins w:id="1446" w:author="Hugo" w:date="2011-05-06T23:10:00Z"/>
                <w:rFonts w:ascii="Calibri" w:hAnsi="Calibri" w:cs="Calibri"/>
                <w:b/>
                <w:sz w:val="22"/>
                <w:lang w:val="en-US"/>
              </w:rPr>
            </w:pPr>
            <w:proofErr w:type="spellStart"/>
            <w:ins w:id="144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Alternative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5</w:t>
              </w:r>
              <w:r w:rsidRPr="00656A28">
                <w:rPr>
                  <w:rFonts w:ascii="Calibri" w:hAnsi="Calibri" w:cs="Calibri"/>
                  <w:b/>
                  <w:sz w:val="22"/>
                </w:rPr>
                <w:t xml:space="preserve">a:  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  </w:t>
              </w:r>
            </w:ins>
          </w:p>
          <w:p w14:paraId="15751C3D" w14:textId="77777777" w:rsidR="00C65D9C" w:rsidRPr="00656A28" w:rsidRDefault="00C65D9C" w:rsidP="00C65D9C">
            <w:pPr>
              <w:pStyle w:val="Formalivre"/>
              <w:jc w:val="center"/>
              <w:rPr>
                <w:ins w:id="1448" w:author="Hugo" w:date="2011-05-06T23:10:00Z"/>
                <w:rFonts w:ascii="Calibri" w:hAnsi="Calibri" w:cs="Calibri"/>
                <w:sz w:val="22"/>
                <w:lang w:val="en-US"/>
              </w:rPr>
            </w:pPr>
            <w:ins w:id="144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No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Chosen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5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C8FD31" w14:textId="77777777" w:rsidR="00C65D9C" w:rsidRPr="00656A28" w:rsidRDefault="00C65D9C" w:rsidP="00C65D9C">
            <w:pPr>
              <w:pStyle w:val="Formalivre"/>
              <w:jc w:val="center"/>
              <w:rPr>
                <w:ins w:id="1451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52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A62102" w14:textId="77777777" w:rsidR="00C65D9C" w:rsidRPr="00656A28" w:rsidRDefault="00C65D9C" w:rsidP="00C65D9C">
            <w:pPr>
              <w:pStyle w:val="Formalivre"/>
              <w:jc w:val="center"/>
              <w:rPr>
                <w:ins w:id="1453" w:author="Hugo" w:date="2011-05-06T23:10:00Z"/>
                <w:rFonts w:ascii="Calibri" w:hAnsi="Calibri" w:cs="Calibri"/>
                <w:b/>
                <w:sz w:val="22"/>
              </w:rPr>
            </w:pPr>
            <w:ins w:id="145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5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4D2C42" w14:textId="77777777" w:rsidR="00C65D9C" w:rsidRPr="00656A28" w:rsidRDefault="00C65D9C" w:rsidP="00C65D9C">
            <w:pPr>
              <w:pStyle w:val="Formalivre"/>
              <w:jc w:val="center"/>
              <w:rPr>
                <w:ins w:id="1456" w:author="Hugo" w:date="2011-05-06T23:10:00Z"/>
                <w:rFonts w:ascii="Calibri" w:hAnsi="Calibri" w:cs="Calibri"/>
                <w:b/>
                <w:sz w:val="22"/>
              </w:rPr>
            </w:pPr>
            <w:ins w:id="145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20FD6353" w14:textId="77777777" w:rsidTr="001F0F68">
        <w:trPr>
          <w:cantSplit/>
          <w:trHeight w:val="289"/>
          <w:ins w:id="1458" w:author="Hugo" w:date="2011-05-06T23:10:00Z"/>
          <w:trPrChange w:id="145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60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BE820A" w14:textId="77777777" w:rsidR="00C65D9C" w:rsidRPr="00656A28" w:rsidRDefault="00C65D9C" w:rsidP="00C65D9C">
            <w:pPr>
              <w:pStyle w:val="Formalivre"/>
              <w:jc w:val="center"/>
              <w:rPr>
                <w:ins w:id="146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6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8F8CF3" w14:textId="77777777" w:rsidR="00C65D9C" w:rsidRPr="00656A28" w:rsidRDefault="00C65D9C" w:rsidP="00C65D9C">
            <w:pPr>
              <w:pStyle w:val="Formalivre"/>
              <w:jc w:val="center"/>
              <w:rPr>
                <w:ins w:id="1463" w:author="Hugo" w:date="2011-05-06T23:10:00Z"/>
                <w:rFonts w:ascii="Calibri" w:hAnsi="Calibri" w:cs="Calibri"/>
                <w:sz w:val="22"/>
              </w:rPr>
            </w:pPr>
            <w:ins w:id="1464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6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91F45E2" w14:textId="77777777" w:rsidR="00C65D9C" w:rsidRPr="00656A28" w:rsidRDefault="00C65D9C" w:rsidP="00C65D9C">
            <w:pPr>
              <w:pStyle w:val="Formalivre"/>
              <w:jc w:val="center"/>
              <w:rPr>
                <w:ins w:id="146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6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C8AF65" w14:textId="77777777" w:rsidR="00C65D9C" w:rsidRPr="00656A28" w:rsidRDefault="00C65D9C" w:rsidP="00C65D9C">
            <w:pPr>
              <w:pStyle w:val="Formalivre"/>
              <w:jc w:val="center"/>
              <w:rPr>
                <w:ins w:id="1468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469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no softwares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chosen</w:t>
              </w:r>
              <w:proofErr w:type="spellEnd"/>
            </w:ins>
          </w:p>
        </w:tc>
      </w:tr>
      <w:tr w:rsidR="00C65D9C" w:rsidRPr="001D1635" w14:paraId="5843831C" w14:textId="77777777" w:rsidTr="001F0F68">
        <w:trPr>
          <w:cantSplit/>
          <w:trHeight w:val="289"/>
          <w:ins w:id="1470" w:author="Hugo" w:date="2011-05-06T23:10:00Z"/>
          <w:trPrChange w:id="1471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72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D83262" w14:textId="77777777" w:rsidR="00C65D9C" w:rsidRPr="00656A28" w:rsidRDefault="00C65D9C" w:rsidP="00C65D9C">
            <w:pPr>
              <w:pStyle w:val="Formalivre"/>
              <w:jc w:val="center"/>
              <w:rPr>
                <w:ins w:id="147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7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119B2B" w14:textId="77777777" w:rsidR="00C65D9C" w:rsidRPr="00656A28" w:rsidRDefault="00C65D9C" w:rsidP="00C65D9C">
            <w:pPr>
              <w:pStyle w:val="Formalivre"/>
              <w:jc w:val="center"/>
              <w:rPr>
                <w:ins w:id="1475" w:author="Hugo" w:date="2011-05-06T23:10:00Z"/>
                <w:rFonts w:ascii="Calibri" w:hAnsi="Calibri" w:cs="Calibri"/>
                <w:sz w:val="22"/>
              </w:rPr>
            </w:pPr>
            <w:ins w:id="1476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7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7A71A0" w14:textId="77777777" w:rsidR="00C65D9C" w:rsidRPr="00656A28" w:rsidRDefault="00C65D9C" w:rsidP="00C65D9C">
            <w:pPr>
              <w:pStyle w:val="Formalivre"/>
              <w:jc w:val="center"/>
              <w:rPr>
                <w:ins w:id="147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7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65D906" w14:textId="77777777" w:rsidR="00C65D9C" w:rsidRPr="00656A28" w:rsidRDefault="00C65D9C" w:rsidP="00C65D9C">
            <w:pPr>
              <w:pStyle w:val="Formalivre"/>
              <w:jc w:val="center"/>
              <w:rPr>
                <w:ins w:id="1480" w:author="Hugo" w:date="2011-05-06T23:10:00Z"/>
                <w:rFonts w:ascii="Calibri" w:hAnsi="Calibri" w:cs="Calibri"/>
                <w:sz w:val="22"/>
                <w:lang w:val="en-US"/>
              </w:rPr>
            </w:pPr>
            <w:ins w:id="148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2 of the Main Flow</w:t>
              </w:r>
            </w:ins>
          </w:p>
        </w:tc>
      </w:tr>
    </w:tbl>
    <w:p w14:paraId="3109B166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482" w:author="Hugo" w:date="2011-05-06T23:10:00Z"/>
          <w:rFonts w:ascii="Calibri" w:eastAsia="Times New Roman" w:hAnsi="Calibri" w:cs="Calibri"/>
          <w:color w:val="auto"/>
          <w:sz w:val="20"/>
          <w:lang w:val="en-US"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483" w:author="Hugo" w:date="2011-05-06T23:12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484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1D1635" w14:paraId="56CB2C3C" w14:textId="77777777" w:rsidTr="00446966">
        <w:trPr>
          <w:cantSplit/>
          <w:trHeight w:val="289"/>
          <w:ins w:id="1485" w:author="Hugo" w:date="2011-05-06T23:10:00Z"/>
          <w:trPrChange w:id="1486" w:author="Hugo" w:date="2011-05-06T23:12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87" w:author="Hugo" w:date="2011-05-06T23:12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E762EE" w14:textId="77777777" w:rsidR="00C65D9C" w:rsidRPr="00656A28" w:rsidRDefault="00C65D9C" w:rsidP="00C65D9C">
            <w:pPr>
              <w:pStyle w:val="Formalivre"/>
              <w:jc w:val="center"/>
              <w:rPr>
                <w:ins w:id="1488" w:author="Hugo" w:date="2011-05-06T23:10:00Z"/>
                <w:rFonts w:ascii="Calibri" w:hAnsi="Calibri" w:cs="Calibri"/>
                <w:sz w:val="22"/>
                <w:lang w:val="en-US"/>
              </w:rPr>
            </w:pPr>
            <w:ins w:id="1489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490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491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SMART method</w:t>
              </w:r>
            </w:ins>
          </w:p>
        </w:tc>
      </w:tr>
      <w:tr w:rsidR="00C65D9C" w:rsidRPr="00656A28" w14:paraId="32BA40D2" w14:textId="77777777" w:rsidTr="00446966">
        <w:trPr>
          <w:cantSplit/>
          <w:trHeight w:val="289"/>
          <w:ins w:id="1492" w:author="Hugo" w:date="2011-05-06T23:10:00Z"/>
          <w:trPrChange w:id="1493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94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6CE997" w14:textId="77777777" w:rsidR="00C65D9C" w:rsidRPr="00656A28" w:rsidRDefault="00C65D9C" w:rsidP="00C65D9C">
            <w:pPr>
              <w:pStyle w:val="Formalivre"/>
              <w:jc w:val="center"/>
              <w:rPr>
                <w:ins w:id="149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49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97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4A1FFF" w14:textId="77777777" w:rsidR="00C65D9C" w:rsidRPr="00656A28" w:rsidRDefault="00C65D9C" w:rsidP="00C65D9C">
            <w:pPr>
              <w:pStyle w:val="Formalivre"/>
              <w:jc w:val="center"/>
              <w:rPr>
                <w:ins w:id="1498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499" w:author="Hugo" w:date="2011-05-06T23:10:00Z">
              <w:r w:rsidRPr="00656A28">
                <w:rPr>
                  <w:rFonts w:ascii="Calibri" w:hAnsi="Calibri" w:cs="Calibri"/>
                  <w:sz w:val="22"/>
                </w:rPr>
                <w:t>Select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comparison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method</w:t>
              </w:r>
              <w:proofErr w:type="spellEnd"/>
            </w:ins>
          </w:p>
        </w:tc>
      </w:tr>
      <w:tr w:rsidR="00C65D9C" w:rsidRPr="00656A28" w14:paraId="355C2A7F" w14:textId="77777777" w:rsidTr="00446966">
        <w:trPr>
          <w:cantSplit/>
          <w:trHeight w:val="289"/>
          <w:ins w:id="1500" w:author="Hugo" w:date="2011-05-06T23:10:00Z"/>
          <w:trPrChange w:id="1501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02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558132" w14:textId="77777777" w:rsidR="00C65D9C" w:rsidRPr="00656A28" w:rsidRDefault="00C65D9C" w:rsidP="00C65D9C">
            <w:pPr>
              <w:pStyle w:val="Formalivre"/>
              <w:jc w:val="center"/>
              <w:rPr>
                <w:ins w:id="1503" w:author="Hugo" w:date="2011-05-06T23:10:00Z"/>
                <w:rFonts w:ascii="Calibri" w:hAnsi="Calibri" w:cs="Calibri"/>
                <w:b/>
                <w:sz w:val="22"/>
              </w:rPr>
            </w:pPr>
            <w:ins w:id="150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05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4A2AE4" w14:textId="77777777" w:rsidR="00C65D9C" w:rsidRPr="00656A28" w:rsidRDefault="00C65D9C" w:rsidP="00C65D9C">
            <w:pPr>
              <w:pStyle w:val="Formalivre"/>
              <w:jc w:val="center"/>
              <w:rPr>
                <w:ins w:id="1506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630B68B3" w14:textId="77777777" w:rsidTr="00446966">
        <w:trPr>
          <w:cantSplit/>
          <w:trHeight w:val="289"/>
          <w:ins w:id="1507" w:author="Hugo" w:date="2011-05-06T23:10:00Z"/>
          <w:trPrChange w:id="1508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09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D7106C" w14:textId="77777777" w:rsidR="00C65D9C" w:rsidRPr="00656A28" w:rsidRDefault="00C65D9C" w:rsidP="00C65D9C">
            <w:pPr>
              <w:pStyle w:val="Formalivre"/>
              <w:jc w:val="center"/>
              <w:rPr>
                <w:ins w:id="1510" w:author="Hugo" w:date="2011-05-06T23:10:00Z"/>
                <w:rFonts w:ascii="Calibri" w:hAnsi="Calibri" w:cs="Calibri"/>
                <w:b/>
                <w:sz w:val="22"/>
              </w:rPr>
            </w:pPr>
            <w:ins w:id="151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12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9DC13E" w14:textId="77777777" w:rsidR="00C65D9C" w:rsidRPr="00656A28" w:rsidRDefault="00C65D9C" w:rsidP="00C65D9C">
            <w:pPr>
              <w:pStyle w:val="Formalivre"/>
              <w:jc w:val="center"/>
              <w:rPr>
                <w:ins w:id="1513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0F9DA4DF" w14:textId="77777777" w:rsidTr="00446966">
        <w:trPr>
          <w:cantSplit/>
          <w:trHeight w:val="289"/>
          <w:ins w:id="1514" w:author="Hugo" w:date="2011-05-06T23:10:00Z"/>
          <w:trPrChange w:id="1515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16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BC7A90" w14:textId="77777777" w:rsidR="00C65D9C" w:rsidRPr="00656A28" w:rsidRDefault="00C65D9C" w:rsidP="00C65D9C">
            <w:pPr>
              <w:pStyle w:val="Formalivre"/>
              <w:jc w:val="center"/>
              <w:rPr>
                <w:ins w:id="1517" w:author="Hugo" w:date="2011-05-06T23:10:00Z"/>
                <w:rFonts w:ascii="Calibri" w:hAnsi="Calibri" w:cs="Calibri"/>
                <w:b/>
                <w:sz w:val="22"/>
              </w:rPr>
            </w:pPr>
            <w:ins w:id="151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19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B6B07E" w14:textId="77777777" w:rsidR="00C65D9C" w:rsidRPr="00656A28" w:rsidRDefault="00C65D9C" w:rsidP="00C65D9C">
            <w:pPr>
              <w:pStyle w:val="Formalivre"/>
              <w:jc w:val="center"/>
              <w:rPr>
                <w:ins w:id="1520" w:author="Hugo" w:date="2011-05-06T23:10:00Z"/>
                <w:rFonts w:ascii="Calibri" w:hAnsi="Calibri" w:cs="Calibri"/>
                <w:sz w:val="22"/>
                <w:lang w:val="en-US"/>
              </w:rPr>
            </w:pPr>
            <w:ins w:id="152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the SMART method to compare the set of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</w:tr>
      <w:tr w:rsidR="00C65D9C" w:rsidRPr="00656A28" w14:paraId="77E70B6A" w14:textId="77777777" w:rsidTr="00446966">
        <w:trPr>
          <w:cantSplit/>
          <w:trHeight w:val="289"/>
          <w:ins w:id="1522" w:author="Hugo" w:date="2011-05-06T23:10:00Z"/>
          <w:trPrChange w:id="1523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24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CAC359" w14:textId="77777777" w:rsidR="00C65D9C" w:rsidRPr="00656A28" w:rsidRDefault="00C65D9C" w:rsidP="00C65D9C">
            <w:pPr>
              <w:pStyle w:val="Formalivre"/>
              <w:jc w:val="center"/>
              <w:rPr>
                <w:ins w:id="152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52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27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B4F9FC" w14:textId="77777777" w:rsidR="00C65D9C" w:rsidRPr="00656A28" w:rsidRDefault="00C65D9C" w:rsidP="00C65D9C">
            <w:pPr>
              <w:pStyle w:val="Formalivre"/>
              <w:jc w:val="center"/>
              <w:rPr>
                <w:ins w:id="1528" w:author="Hugo" w:date="2011-05-06T23:10:00Z"/>
                <w:rFonts w:ascii="Calibri" w:hAnsi="Calibri" w:cs="Calibri"/>
                <w:u w:val="single"/>
              </w:rPr>
            </w:pPr>
          </w:p>
        </w:tc>
      </w:tr>
      <w:tr w:rsidR="00C65D9C" w:rsidRPr="001D1635" w14:paraId="4CF0AC9F" w14:textId="77777777" w:rsidTr="00446966">
        <w:trPr>
          <w:cantSplit/>
          <w:trHeight w:val="289"/>
          <w:ins w:id="1529" w:author="Hugo" w:date="2011-05-06T23:10:00Z"/>
          <w:trPrChange w:id="1530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31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ADDDA9" w14:textId="77777777" w:rsidR="00C65D9C" w:rsidRPr="00656A28" w:rsidRDefault="00C65D9C" w:rsidP="00C65D9C">
            <w:pPr>
              <w:pStyle w:val="Formalivre"/>
              <w:jc w:val="center"/>
              <w:rPr>
                <w:ins w:id="1532" w:author="Hugo" w:date="2011-05-06T23:10:00Z"/>
                <w:rFonts w:ascii="Calibri" w:hAnsi="Calibri" w:cs="Calibri"/>
                <w:b/>
                <w:sz w:val="22"/>
              </w:rPr>
            </w:pPr>
            <w:ins w:id="153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34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1D9BD9" w14:textId="77777777" w:rsidR="00C65D9C" w:rsidRPr="00656A28" w:rsidRDefault="00C65D9C" w:rsidP="00C65D9C">
            <w:pPr>
              <w:pStyle w:val="Formalivre"/>
              <w:jc w:val="center"/>
              <w:rPr>
                <w:ins w:id="1535" w:author="Hugo" w:date="2011-05-06T23:10:00Z"/>
                <w:rFonts w:ascii="Calibri" w:hAnsi="Calibri" w:cs="Calibri"/>
                <w:sz w:val="22"/>
                <w:lang w:val="en-US"/>
              </w:rPr>
            </w:pPr>
            <w:ins w:id="153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SMART method was selected</w:t>
              </w:r>
            </w:ins>
          </w:p>
        </w:tc>
      </w:tr>
      <w:tr w:rsidR="00C65D9C" w:rsidRPr="00656A28" w14:paraId="1907648D" w14:textId="77777777" w:rsidTr="001F0F68">
        <w:trPr>
          <w:cantSplit/>
          <w:trHeight w:val="289"/>
          <w:ins w:id="1537" w:author="Hugo" w:date="2011-05-06T23:10:00Z"/>
          <w:trPrChange w:id="1538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39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1B32F7" w14:textId="77777777" w:rsidR="00C65D9C" w:rsidRPr="00656A28" w:rsidRDefault="00C65D9C" w:rsidP="00C65D9C">
            <w:pPr>
              <w:pStyle w:val="Formalivre"/>
              <w:jc w:val="center"/>
              <w:rPr>
                <w:ins w:id="1540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54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4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7F1A73" w14:textId="77777777" w:rsidR="00C65D9C" w:rsidRPr="00656A28" w:rsidRDefault="00C65D9C" w:rsidP="00C65D9C">
            <w:pPr>
              <w:pStyle w:val="Formalivre"/>
              <w:jc w:val="center"/>
              <w:rPr>
                <w:ins w:id="1543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4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269D1E" w14:textId="77777777" w:rsidR="00C65D9C" w:rsidRPr="00656A28" w:rsidRDefault="00C65D9C" w:rsidP="00C65D9C">
            <w:pPr>
              <w:pStyle w:val="Formalivre"/>
              <w:jc w:val="center"/>
              <w:rPr>
                <w:ins w:id="1545" w:author="Hugo" w:date="2011-05-06T23:10:00Z"/>
                <w:rFonts w:ascii="Calibri" w:hAnsi="Calibri" w:cs="Calibri"/>
                <w:b/>
                <w:sz w:val="22"/>
              </w:rPr>
            </w:pPr>
            <w:ins w:id="154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4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6684F5" w14:textId="77777777" w:rsidR="00C65D9C" w:rsidRPr="00656A28" w:rsidRDefault="00C65D9C" w:rsidP="00C65D9C">
            <w:pPr>
              <w:pStyle w:val="Formalivre"/>
              <w:jc w:val="center"/>
              <w:rPr>
                <w:ins w:id="1548" w:author="Hugo" w:date="2011-05-06T23:10:00Z"/>
                <w:rFonts w:ascii="Calibri" w:hAnsi="Calibri" w:cs="Calibri"/>
                <w:b/>
                <w:sz w:val="22"/>
              </w:rPr>
            </w:pPr>
            <w:ins w:id="154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1D1635" w14:paraId="4D85EC4C" w14:textId="77777777" w:rsidTr="001F0F68">
        <w:trPr>
          <w:cantSplit/>
          <w:trHeight w:val="289"/>
          <w:ins w:id="1550" w:author="Hugo" w:date="2011-05-06T23:10:00Z"/>
          <w:trPrChange w:id="1551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52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A93BE1" w14:textId="77777777" w:rsidR="00C65D9C" w:rsidRPr="00656A28" w:rsidRDefault="00C65D9C" w:rsidP="00C65D9C">
            <w:pPr>
              <w:pStyle w:val="Formalivre"/>
              <w:jc w:val="center"/>
              <w:rPr>
                <w:ins w:id="155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5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6B0B98" w14:textId="77777777" w:rsidR="00C65D9C" w:rsidRPr="00656A28" w:rsidRDefault="00C65D9C" w:rsidP="00C65D9C">
            <w:pPr>
              <w:pStyle w:val="Formalivre"/>
              <w:jc w:val="center"/>
              <w:rPr>
                <w:ins w:id="1555" w:author="Hugo" w:date="2011-05-06T23:10:00Z"/>
                <w:rFonts w:ascii="Calibri" w:hAnsi="Calibri" w:cs="Calibri"/>
                <w:sz w:val="22"/>
              </w:rPr>
            </w:pPr>
            <w:ins w:id="1556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5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A88C6D" w14:textId="77777777" w:rsidR="00C65D9C" w:rsidRPr="00656A28" w:rsidRDefault="00C65D9C" w:rsidP="00C65D9C">
            <w:pPr>
              <w:pStyle w:val="Formalivre"/>
              <w:jc w:val="center"/>
              <w:rPr>
                <w:ins w:id="1558" w:author="Hugo" w:date="2011-05-06T23:10:00Z"/>
                <w:rFonts w:ascii="Calibri" w:hAnsi="Calibri" w:cs="Calibri"/>
                <w:sz w:val="22"/>
                <w:lang w:val="en-US"/>
              </w:rPr>
            </w:pPr>
            <w:ins w:id="155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method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60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201301" w14:textId="77777777" w:rsidR="00C65D9C" w:rsidRPr="00656A28" w:rsidRDefault="00C65D9C" w:rsidP="00C65D9C">
            <w:pPr>
              <w:pStyle w:val="Formalivre"/>
              <w:jc w:val="center"/>
              <w:rPr>
                <w:ins w:id="1561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0C9EF5C9" w14:textId="77777777" w:rsidTr="001F0F68">
        <w:trPr>
          <w:cantSplit/>
          <w:trHeight w:val="289"/>
          <w:ins w:id="1562" w:author="Hugo" w:date="2011-05-06T23:10:00Z"/>
          <w:trPrChange w:id="156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64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C6FEC5" w14:textId="77777777" w:rsidR="00C65D9C" w:rsidRPr="008B2F5C" w:rsidRDefault="00C65D9C" w:rsidP="00C65D9C">
            <w:pPr>
              <w:pStyle w:val="Formalivre"/>
              <w:jc w:val="center"/>
              <w:rPr>
                <w:ins w:id="1565" w:author="Hugo" w:date="2011-05-06T23:10:00Z"/>
                <w:rFonts w:ascii="Calibri" w:hAnsi="Calibri" w:cs="Calibri"/>
                <w:lang w:val="en-US"/>
                <w:rPrChange w:id="1566" w:author="Isa" w:date="2011-05-29T01:04:00Z">
                  <w:rPr>
                    <w:ins w:id="156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6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289944" w14:textId="77777777" w:rsidR="00C65D9C" w:rsidRPr="00656A28" w:rsidRDefault="00C65D9C" w:rsidP="00C65D9C">
            <w:pPr>
              <w:pStyle w:val="Formalivre"/>
              <w:jc w:val="center"/>
              <w:rPr>
                <w:ins w:id="1569" w:author="Hugo" w:date="2011-05-06T23:10:00Z"/>
                <w:rFonts w:ascii="Calibri" w:hAnsi="Calibri" w:cs="Calibri"/>
                <w:sz w:val="22"/>
              </w:rPr>
            </w:pPr>
            <w:ins w:id="1570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7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8CAD67" w14:textId="77777777" w:rsidR="00C65D9C" w:rsidRPr="00656A28" w:rsidRDefault="00C65D9C" w:rsidP="00C65D9C">
            <w:pPr>
              <w:pStyle w:val="Formalivre"/>
              <w:jc w:val="center"/>
              <w:rPr>
                <w:ins w:id="157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7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E5313D" w14:textId="77777777" w:rsidR="00C65D9C" w:rsidRPr="00656A28" w:rsidRDefault="00C65D9C" w:rsidP="00C65D9C">
            <w:pPr>
              <w:pStyle w:val="Formalivre"/>
              <w:jc w:val="center"/>
              <w:rPr>
                <w:ins w:id="1574" w:author="Hugo" w:date="2011-05-06T23:10:00Z"/>
                <w:rFonts w:ascii="Calibri" w:hAnsi="Calibri" w:cs="Calibri"/>
                <w:sz w:val="22"/>
                <w:lang w:val="en-US"/>
              </w:rPr>
            </w:pPr>
            <w:ins w:id="157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 the method list</w:t>
              </w:r>
            </w:ins>
          </w:p>
        </w:tc>
      </w:tr>
      <w:tr w:rsidR="00C65D9C" w:rsidRPr="00656A28" w14:paraId="2CCACE52" w14:textId="77777777" w:rsidTr="001F0F68">
        <w:trPr>
          <w:cantSplit/>
          <w:trHeight w:val="289"/>
          <w:ins w:id="1576" w:author="Hugo" w:date="2011-05-06T23:10:00Z"/>
          <w:trPrChange w:id="157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78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47E6FA" w14:textId="77777777" w:rsidR="00C65D9C" w:rsidRPr="00656A28" w:rsidRDefault="00C65D9C" w:rsidP="00C65D9C">
            <w:pPr>
              <w:pStyle w:val="Formalivre"/>
              <w:jc w:val="center"/>
              <w:rPr>
                <w:ins w:id="157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8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74DF2F" w14:textId="77777777" w:rsidR="00C65D9C" w:rsidRPr="00656A28" w:rsidRDefault="00C65D9C" w:rsidP="00C65D9C">
            <w:pPr>
              <w:pStyle w:val="Formalivre"/>
              <w:jc w:val="center"/>
              <w:rPr>
                <w:ins w:id="1581" w:author="Hugo" w:date="2011-05-06T23:10:00Z"/>
                <w:rFonts w:ascii="Calibri" w:hAnsi="Calibri" w:cs="Calibri"/>
                <w:sz w:val="22"/>
              </w:rPr>
            </w:pPr>
            <w:ins w:id="1582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8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A2EA2A" w14:textId="77777777" w:rsidR="00C65D9C" w:rsidRPr="00656A28" w:rsidRDefault="00C65D9C" w:rsidP="00C65D9C">
            <w:pPr>
              <w:pStyle w:val="Formalivre"/>
              <w:jc w:val="center"/>
              <w:rPr>
                <w:ins w:id="1584" w:author="Hugo" w:date="2011-05-06T23:10:00Z"/>
                <w:rFonts w:ascii="Calibri" w:hAnsi="Calibri" w:cs="Calibri"/>
                <w:sz w:val="22"/>
                <w:lang w:val="en-US"/>
              </w:rPr>
            </w:pPr>
            <w:ins w:id="158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 the SMART method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86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FE09CE" w14:textId="77777777" w:rsidR="00C65D9C" w:rsidRPr="00656A28" w:rsidRDefault="00C65D9C" w:rsidP="00C65D9C">
            <w:pPr>
              <w:pStyle w:val="Formalivre"/>
              <w:jc w:val="center"/>
              <w:rPr>
                <w:ins w:id="1587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63606341" w14:textId="77777777" w:rsidTr="001F0F68">
        <w:trPr>
          <w:cantSplit/>
          <w:trHeight w:val="289"/>
          <w:ins w:id="1588" w:author="Hugo" w:date="2011-05-06T23:10:00Z"/>
          <w:trPrChange w:id="158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90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59F940" w14:textId="77777777" w:rsidR="00C65D9C" w:rsidRPr="00656A28" w:rsidRDefault="00C65D9C" w:rsidP="00C65D9C">
            <w:pPr>
              <w:pStyle w:val="Formalivre"/>
              <w:jc w:val="center"/>
              <w:rPr>
                <w:ins w:id="159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9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BC134F" w14:textId="77777777" w:rsidR="00C65D9C" w:rsidRPr="00656A28" w:rsidRDefault="00C65D9C" w:rsidP="00C65D9C">
            <w:pPr>
              <w:pStyle w:val="Formalivre"/>
              <w:jc w:val="center"/>
              <w:rPr>
                <w:ins w:id="1593" w:author="Hugo" w:date="2011-05-06T23:10:00Z"/>
                <w:rFonts w:ascii="Calibri" w:hAnsi="Calibri" w:cs="Calibri"/>
                <w:sz w:val="22"/>
              </w:rPr>
            </w:pPr>
            <w:ins w:id="1594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9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3D9417" w14:textId="77777777" w:rsidR="00C65D9C" w:rsidRPr="00656A28" w:rsidRDefault="00C65D9C" w:rsidP="00C65D9C">
            <w:pPr>
              <w:pStyle w:val="Formalivre"/>
              <w:jc w:val="center"/>
              <w:rPr>
                <w:ins w:id="1596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9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6720C0" w14:textId="77777777" w:rsidR="00C65D9C" w:rsidRPr="00656A28" w:rsidRDefault="00C65D9C" w:rsidP="00C65D9C">
            <w:pPr>
              <w:pStyle w:val="Formalivre"/>
              <w:jc w:val="center"/>
              <w:rPr>
                <w:ins w:id="1598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599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39F01F44" w14:textId="77777777" w:rsidTr="001F0F68">
        <w:trPr>
          <w:cantSplit/>
          <w:trHeight w:val="381"/>
          <w:ins w:id="1600" w:author="Hugo" w:date="2011-05-06T23:10:00Z"/>
          <w:trPrChange w:id="1601" w:author="Hugo" w:date="2011-05-06T23:45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02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CC97F9" w14:textId="77777777" w:rsidR="00C65D9C" w:rsidRPr="00656A28" w:rsidRDefault="00C65D9C" w:rsidP="00C65D9C">
            <w:pPr>
              <w:pStyle w:val="Formalivre"/>
              <w:jc w:val="center"/>
              <w:rPr>
                <w:ins w:id="160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0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EED963" w14:textId="77777777" w:rsidR="00C65D9C" w:rsidRPr="00656A28" w:rsidRDefault="00C65D9C" w:rsidP="00C65D9C">
            <w:pPr>
              <w:pStyle w:val="Formalivre"/>
              <w:jc w:val="center"/>
              <w:rPr>
                <w:ins w:id="1605" w:author="Hugo" w:date="2011-05-06T23:10:00Z"/>
                <w:rFonts w:ascii="Calibri" w:hAnsi="Calibri" w:cs="Calibri"/>
                <w:sz w:val="22"/>
              </w:rPr>
            </w:pPr>
            <w:ins w:id="1606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60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18169212" w14:textId="77777777" w:rsidR="00C65D9C" w:rsidRPr="00656A28" w:rsidRDefault="00C65D9C" w:rsidP="00C65D9C">
            <w:pPr>
              <w:pStyle w:val="Formalivre"/>
              <w:rPr>
                <w:ins w:id="160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0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EE6D9E" w14:textId="77777777" w:rsidR="00C65D9C" w:rsidRPr="00656A28" w:rsidRDefault="00C65D9C" w:rsidP="00C65D9C">
            <w:pPr>
              <w:pStyle w:val="Formalivre"/>
              <w:jc w:val="center"/>
              <w:rPr>
                <w:ins w:id="1610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611" w:author="Hugo" w:date="2011-05-06T23:10:00Z">
              <w:r w:rsidRPr="00656A28">
                <w:rPr>
                  <w:rFonts w:ascii="Calibri" w:hAnsi="Calibri" w:cs="Calibri"/>
                  <w:sz w:val="22"/>
                </w:rPr>
                <w:t>Validate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119B33B2" w14:textId="77777777" w:rsidTr="001F0F68">
        <w:trPr>
          <w:cantSplit/>
          <w:trHeight w:val="345"/>
          <w:ins w:id="1612" w:author="Hugo" w:date="2011-05-06T23:10:00Z"/>
          <w:trPrChange w:id="1613" w:author="Hugo" w:date="2011-05-06T23:45:00Z">
            <w:trPr>
              <w:cantSplit/>
              <w:trHeight w:val="345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14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EC3783" w14:textId="77777777" w:rsidR="00C65D9C" w:rsidRPr="00656A28" w:rsidRDefault="00C65D9C" w:rsidP="00C65D9C">
            <w:pPr>
              <w:pStyle w:val="Formalivre"/>
              <w:jc w:val="center"/>
              <w:rPr>
                <w:ins w:id="161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1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1A8531" w14:textId="77777777" w:rsidR="00C65D9C" w:rsidRPr="00656A28" w:rsidRDefault="00C65D9C" w:rsidP="00C65D9C">
            <w:pPr>
              <w:pStyle w:val="Formalivre"/>
              <w:jc w:val="center"/>
              <w:rPr>
                <w:ins w:id="1617" w:author="Hugo" w:date="2011-05-06T23:10:00Z"/>
                <w:rFonts w:ascii="Calibri" w:hAnsi="Calibri" w:cs="Calibri"/>
                <w:sz w:val="22"/>
              </w:rPr>
            </w:pPr>
            <w:ins w:id="1618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1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747228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1620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2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4C3BB4" w14:textId="77777777" w:rsidR="00C65D9C" w:rsidRPr="00656A28" w:rsidRDefault="00C65D9C" w:rsidP="00C65D9C">
            <w:pPr>
              <w:pStyle w:val="Formalivre"/>
              <w:jc w:val="center"/>
              <w:rPr>
                <w:ins w:id="1622" w:author="Hugo" w:date="2011-05-06T23:10:00Z"/>
                <w:rFonts w:ascii="Calibri" w:hAnsi="Calibri" w:cs="Calibri"/>
                <w:lang w:val="en-US"/>
              </w:rPr>
            </w:pPr>
            <w:ins w:id="162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</w:tbl>
    <w:p w14:paraId="0A1AFC33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624" w:author="Hugo" w:date="2011-05-06T23:10:00Z"/>
          <w:rFonts w:ascii="Calibri" w:eastAsia="Times New Roman" w:hAnsi="Calibri" w:cs="Calibri"/>
          <w:color w:val="auto"/>
          <w:sz w:val="20"/>
          <w:lang w:val="en-US" w:bidi="x-none"/>
        </w:rPr>
      </w:pPr>
    </w:p>
    <w:p w14:paraId="4849DD69" w14:textId="77777777" w:rsidR="00C65D9C" w:rsidRPr="00656A28" w:rsidRDefault="00C65D9C" w:rsidP="00C65D9C">
      <w:pPr>
        <w:rPr>
          <w:ins w:id="1625" w:author="Hugo" w:date="2011-05-06T23:10:00Z"/>
          <w:rFonts w:ascii="Calibri" w:hAnsi="Calibri" w:cs="Calibri"/>
          <w:lang w:bidi="x-none"/>
        </w:rPr>
      </w:pPr>
    </w:p>
    <w:p w14:paraId="5EB7E847" w14:textId="77777777" w:rsidR="00C65D9C" w:rsidRPr="00656A28" w:rsidRDefault="00C65D9C" w:rsidP="00C65D9C">
      <w:pPr>
        <w:rPr>
          <w:ins w:id="1626" w:author="Hugo" w:date="2011-05-06T23:10:00Z"/>
          <w:rFonts w:ascii="Calibri" w:hAnsi="Calibri" w:cs="Calibri"/>
          <w:lang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627" w:author="Hugo" w:date="2011-05-06T23:13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628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1D1635" w14:paraId="40A34077" w14:textId="77777777" w:rsidTr="00446966">
        <w:trPr>
          <w:cantSplit/>
          <w:trHeight w:val="289"/>
          <w:ins w:id="1629" w:author="Hugo" w:date="2011-05-06T23:10:00Z"/>
          <w:trPrChange w:id="1630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31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530994" w14:textId="77777777" w:rsidR="00C65D9C" w:rsidRPr="00656A28" w:rsidRDefault="00C65D9C" w:rsidP="00C65D9C">
            <w:pPr>
              <w:pStyle w:val="Formalivre"/>
              <w:jc w:val="center"/>
              <w:rPr>
                <w:ins w:id="1632" w:author="Hugo" w:date="2011-05-06T23:10:00Z"/>
                <w:rFonts w:ascii="Calibri" w:hAnsi="Calibri" w:cs="Calibri"/>
                <w:sz w:val="22"/>
                <w:lang w:val="en-US"/>
              </w:rPr>
            </w:pPr>
            <w:ins w:id="1633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634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635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AHP method</w:t>
              </w:r>
            </w:ins>
          </w:p>
        </w:tc>
      </w:tr>
      <w:tr w:rsidR="00C65D9C" w:rsidRPr="00656A28" w14:paraId="7EAD11C7" w14:textId="77777777" w:rsidTr="00446966">
        <w:trPr>
          <w:cantSplit/>
          <w:trHeight w:val="289"/>
          <w:ins w:id="1636" w:author="Hugo" w:date="2011-05-06T23:10:00Z"/>
          <w:trPrChange w:id="1637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38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ECFCEE" w14:textId="77777777" w:rsidR="00C65D9C" w:rsidRPr="00656A28" w:rsidRDefault="00C65D9C" w:rsidP="00C65D9C">
            <w:pPr>
              <w:pStyle w:val="Formalivre"/>
              <w:jc w:val="center"/>
              <w:rPr>
                <w:ins w:id="1639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64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41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B01F4A" w14:textId="77777777" w:rsidR="00C65D9C" w:rsidRPr="00656A28" w:rsidRDefault="00C65D9C" w:rsidP="00C65D9C">
            <w:pPr>
              <w:pStyle w:val="Formalivre"/>
              <w:jc w:val="center"/>
              <w:rPr>
                <w:ins w:id="164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643" w:author="Hugo" w:date="2011-05-06T23:10:00Z">
              <w:r w:rsidRPr="00656A28">
                <w:rPr>
                  <w:rFonts w:ascii="Calibri" w:hAnsi="Calibri" w:cs="Calibri"/>
                  <w:sz w:val="22"/>
                </w:rPr>
                <w:t>Select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comparison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method</w:t>
              </w:r>
              <w:proofErr w:type="spellEnd"/>
            </w:ins>
          </w:p>
        </w:tc>
      </w:tr>
      <w:tr w:rsidR="00C65D9C" w:rsidRPr="00656A28" w14:paraId="176BBA3C" w14:textId="77777777" w:rsidTr="00446966">
        <w:trPr>
          <w:cantSplit/>
          <w:trHeight w:val="289"/>
          <w:ins w:id="1644" w:author="Hugo" w:date="2011-05-06T23:10:00Z"/>
          <w:trPrChange w:id="1645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46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8FEC76" w14:textId="77777777" w:rsidR="00C65D9C" w:rsidRPr="00656A28" w:rsidRDefault="00C65D9C" w:rsidP="00C65D9C">
            <w:pPr>
              <w:pStyle w:val="Formalivre"/>
              <w:jc w:val="center"/>
              <w:rPr>
                <w:ins w:id="1647" w:author="Hugo" w:date="2011-05-06T23:10:00Z"/>
                <w:rFonts w:ascii="Calibri" w:hAnsi="Calibri" w:cs="Calibri"/>
                <w:b/>
                <w:sz w:val="22"/>
              </w:rPr>
            </w:pPr>
            <w:ins w:id="164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49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6F5DBC" w14:textId="77777777" w:rsidR="00C65D9C" w:rsidRPr="00656A28" w:rsidRDefault="00C65D9C" w:rsidP="00C65D9C">
            <w:pPr>
              <w:pStyle w:val="Formalivre"/>
              <w:jc w:val="center"/>
              <w:rPr>
                <w:ins w:id="1650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AC936B6" w14:textId="77777777" w:rsidTr="00446966">
        <w:trPr>
          <w:cantSplit/>
          <w:trHeight w:val="289"/>
          <w:ins w:id="1651" w:author="Hugo" w:date="2011-05-06T23:10:00Z"/>
          <w:trPrChange w:id="1652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53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D44779" w14:textId="77777777" w:rsidR="00C65D9C" w:rsidRPr="00656A28" w:rsidRDefault="00C65D9C" w:rsidP="00C65D9C">
            <w:pPr>
              <w:pStyle w:val="Formalivre"/>
              <w:jc w:val="center"/>
              <w:rPr>
                <w:ins w:id="1654" w:author="Hugo" w:date="2011-05-06T23:10:00Z"/>
                <w:rFonts w:ascii="Calibri" w:hAnsi="Calibri" w:cs="Calibri"/>
                <w:b/>
                <w:sz w:val="22"/>
              </w:rPr>
            </w:pPr>
            <w:ins w:id="165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56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CC69EDC" w14:textId="77777777" w:rsidR="00C65D9C" w:rsidRPr="00656A28" w:rsidRDefault="00C65D9C" w:rsidP="00C65D9C">
            <w:pPr>
              <w:pStyle w:val="Formalivre"/>
              <w:jc w:val="center"/>
              <w:rPr>
                <w:ins w:id="1657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6B384791" w14:textId="77777777" w:rsidTr="00446966">
        <w:trPr>
          <w:cantSplit/>
          <w:trHeight w:val="289"/>
          <w:ins w:id="1658" w:author="Hugo" w:date="2011-05-06T23:10:00Z"/>
          <w:trPrChange w:id="1659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60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44C753" w14:textId="77777777" w:rsidR="00C65D9C" w:rsidRPr="00656A28" w:rsidRDefault="00C65D9C" w:rsidP="00C65D9C">
            <w:pPr>
              <w:pStyle w:val="Formalivre"/>
              <w:jc w:val="center"/>
              <w:rPr>
                <w:ins w:id="1661" w:author="Hugo" w:date="2011-05-06T23:10:00Z"/>
                <w:rFonts w:ascii="Calibri" w:hAnsi="Calibri" w:cs="Calibri"/>
                <w:b/>
                <w:sz w:val="22"/>
              </w:rPr>
            </w:pPr>
            <w:ins w:id="166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63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9F8182" w14:textId="77777777" w:rsidR="00C65D9C" w:rsidRPr="00656A28" w:rsidRDefault="00C65D9C" w:rsidP="00C65D9C">
            <w:pPr>
              <w:pStyle w:val="Formalivre"/>
              <w:jc w:val="center"/>
              <w:rPr>
                <w:ins w:id="1664" w:author="Hugo" w:date="2011-05-06T23:10:00Z"/>
                <w:rFonts w:ascii="Calibri" w:hAnsi="Calibri" w:cs="Calibri"/>
                <w:sz w:val="22"/>
                <w:lang w:val="en-US"/>
              </w:rPr>
            </w:pPr>
            <w:ins w:id="166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the AHP method to compare the set of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</w:tr>
      <w:tr w:rsidR="00C65D9C" w:rsidRPr="00656A28" w14:paraId="74841BC6" w14:textId="77777777" w:rsidTr="00446966">
        <w:trPr>
          <w:cantSplit/>
          <w:trHeight w:val="289"/>
          <w:ins w:id="1666" w:author="Hugo" w:date="2011-05-06T23:10:00Z"/>
          <w:trPrChange w:id="1667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68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1E82E1" w14:textId="77777777" w:rsidR="00C65D9C" w:rsidRPr="00656A28" w:rsidRDefault="00C65D9C" w:rsidP="00C65D9C">
            <w:pPr>
              <w:pStyle w:val="Formalivre"/>
              <w:jc w:val="center"/>
              <w:rPr>
                <w:ins w:id="1669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67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71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8FDFA8" w14:textId="77777777" w:rsidR="00C65D9C" w:rsidRPr="00656A28" w:rsidRDefault="00C65D9C" w:rsidP="00C65D9C">
            <w:pPr>
              <w:pStyle w:val="Formalivre"/>
              <w:jc w:val="center"/>
              <w:rPr>
                <w:ins w:id="1672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6F866549" w14:textId="77777777" w:rsidTr="00446966">
        <w:trPr>
          <w:cantSplit/>
          <w:trHeight w:val="289"/>
          <w:ins w:id="1673" w:author="Hugo" w:date="2011-05-06T23:10:00Z"/>
          <w:trPrChange w:id="1674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75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2A82C7" w14:textId="77777777" w:rsidR="00C65D9C" w:rsidRPr="00656A28" w:rsidRDefault="00C65D9C" w:rsidP="00C65D9C">
            <w:pPr>
              <w:pStyle w:val="Formalivre"/>
              <w:jc w:val="center"/>
              <w:rPr>
                <w:ins w:id="1676" w:author="Hugo" w:date="2011-05-06T23:10:00Z"/>
                <w:rFonts w:ascii="Calibri" w:hAnsi="Calibri" w:cs="Calibri"/>
                <w:b/>
                <w:sz w:val="22"/>
              </w:rPr>
            </w:pPr>
            <w:ins w:id="167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78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E7CBE7" w14:textId="77777777" w:rsidR="00C65D9C" w:rsidRPr="00656A28" w:rsidRDefault="00C65D9C" w:rsidP="00C65D9C">
            <w:pPr>
              <w:pStyle w:val="Formalivre"/>
              <w:jc w:val="center"/>
              <w:rPr>
                <w:ins w:id="1679" w:author="Hugo" w:date="2011-05-06T23:10:00Z"/>
                <w:rFonts w:ascii="Calibri" w:hAnsi="Calibri" w:cs="Calibri"/>
                <w:sz w:val="22"/>
                <w:lang w:val="en-US"/>
              </w:rPr>
            </w:pPr>
            <w:ins w:id="168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AHP method was selected</w:t>
              </w:r>
            </w:ins>
          </w:p>
        </w:tc>
      </w:tr>
      <w:tr w:rsidR="00C65D9C" w:rsidRPr="00656A28" w14:paraId="4A0BBBB5" w14:textId="77777777" w:rsidTr="001F0F68">
        <w:trPr>
          <w:cantSplit/>
          <w:trHeight w:val="289"/>
          <w:ins w:id="1681" w:author="Hugo" w:date="2011-05-06T23:10:00Z"/>
          <w:trPrChange w:id="1682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83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E891D7" w14:textId="77777777" w:rsidR="00C65D9C" w:rsidRPr="00656A28" w:rsidRDefault="00C65D9C" w:rsidP="00C65D9C">
            <w:pPr>
              <w:pStyle w:val="Formalivre"/>
              <w:jc w:val="center"/>
              <w:rPr>
                <w:ins w:id="1684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68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8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2FA35F" w14:textId="77777777" w:rsidR="00C65D9C" w:rsidRPr="00656A28" w:rsidRDefault="00C65D9C" w:rsidP="00C65D9C">
            <w:pPr>
              <w:pStyle w:val="Formalivre"/>
              <w:jc w:val="center"/>
              <w:rPr>
                <w:ins w:id="1687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88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9B4B2E" w14:textId="77777777" w:rsidR="00C65D9C" w:rsidRPr="00656A28" w:rsidRDefault="00C65D9C" w:rsidP="00C65D9C">
            <w:pPr>
              <w:pStyle w:val="Formalivre"/>
              <w:jc w:val="center"/>
              <w:rPr>
                <w:ins w:id="1689" w:author="Hugo" w:date="2011-05-06T23:10:00Z"/>
                <w:rFonts w:ascii="Calibri" w:hAnsi="Calibri" w:cs="Calibri"/>
                <w:b/>
                <w:sz w:val="22"/>
              </w:rPr>
            </w:pPr>
            <w:ins w:id="169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9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9FEB1F" w14:textId="77777777" w:rsidR="00C65D9C" w:rsidRPr="00656A28" w:rsidRDefault="00C65D9C" w:rsidP="00C65D9C">
            <w:pPr>
              <w:pStyle w:val="Formalivre"/>
              <w:jc w:val="center"/>
              <w:rPr>
                <w:ins w:id="1692" w:author="Hugo" w:date="2011-05-06T23:10:00Z"/>
                <w:rFonts w:ascii="Calibri" w:hAnsi="Calibri" w:cs="Calibri"/>
                <w:b/>
                <w:sz w:val="22"/>
              </w:rPr>
            </w:pPr>
            <w:ins w:id="169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1D1635" w14:paraId="61C5B504" w14:textId="77777777" w:rsidTr="001F0F68">
        <w:trPr>
          <w:cantSplit/>
          <w:trHeight w:val="289"/>
          <w:ins w:id="1694" w:author="Hugo" w:date="2011-05-06T23:10:00Z"/>
          <w:trPrChange w:id="169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96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2CF87A" w14:textId="77777777" w:rsidR="00C65D9C" w:rsidRPr="00656A28" w:rsidRDefault="00C65D9C" w:rsidP="00C65D9C">
            <w:pPr>
              <w:pStyle w:val="Formalivre"/>
              <w:jc w:val="center"/>
              <w:rPr>
                <w:ins w:id="169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9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B454579" w14:textId="77777777" w:rsidR="00C65D9C" w:rsidRPr="00656A28" w:rsidRDefault="00C65D9C" w:rsidP="00C65D9C">
            <w:pPr>
              <w:pStyle w:val="Formalivre"/>
              <w:jc w:val="center"/>
              <w:rPr>
                <w:ins w:id="1699" w:author="Hugo" w:date="2011-05-06T23:10:00Z"/>
                <w:rFonts w:ascii="Calibri" w:hAnsi="Calibri" w:cs="Calibri"/>
                <w:sz w:val="22"/>
              </w:rPr>
            </w:pPr>
            <w:ins w:id="1700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0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871509" w14:textId="77777777" w:rsidR="00C65D9C" w:rsidRPr="00656A28" w:rsidRDefault="00C65D9C" w:rsidP="00C65D9C">
            <w:pPr>
              <w:pStyle w:val="Formalivre"/>
              <w:jc w:val="center"/>
              <w:rPr>
                <w:ins w:id="1702" w:author="Hugo" w:date="2011-05-06T23:10:00Z"/>
                <w:rFonts w:ascii="Calibri" w:hAnsi="Calibri" w:cs="Calibri"/>
                <w:sz w:val="22"/>
                <w:lang w:val="en-US"/>
              </w:rPr>
            </w:pPr>
            <w:ins w:id="170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method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0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3EF18E" w14:textId="77777777" w:rsidR="00C65D9C" w:rsidRPr="00656A28" w:rsidRDefault="00C65D9C" w:rsidP="00C65D9C">
            <w:pPr>
              <w:pStyle w:val="Formalivre"/>
              <w:jc w:val="center"/>
              <w:rPr>
                <w:ins w:id="1705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19F9E593" w14:textId="77777777" w:rsidTr="001F0F68">
        <w:trPr>
          <w:cantSplit/>
          <w:trHeight w:val="289"/>
          <w:ins w:id="1706" w:author="Hugo" w:date="2011-05-06T23:10:00Z"/>
          <w:trPrChange w:id="170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08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BE51E3" w14:textId="77777777" w:rsidR="00C65D9C" w:rsidRPr="008B2F5C" w:rsidRDefault="00C65D9C" w:rsidP="00C65D9C">
            <w:pPr>
              <w:pStyle w:val="Formalivre"/>
              <w:jc w:val="center"/>
              <w:rPr>
                <w:ins w:id="1709" w:author="Hugo" w:date="2011-05-06T23:10:00Z"/>
                <w:rFonts w:ascii="Calibri" w:hAnsi="Calibri" w:cs="Calibri"/>
                <w:lang w:val="en-US"/>
                <w:rPrChange w:id="1710" w:author="Isa" w:date="2011-05-29T01:04:00Z">
                  <w:rPr>
                    <w:ins w:id="171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1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585FD6" w14:textId="77777777" w:rsidR="00C65D9C" w:rsidRPr="00656A28" w:rsidRDefault="00C65D9C" w:rsidP="00C65D9C">
            <w:pPr>
              <w:pStyle w:val="Formalivre"/>
              <w:jc w:val="center"/>
              <w:rPr>
                <w:ins w:id="1713" w:author="Hugo" w:date="2011-05-06T23:10:00Z"/>
                <w:rFonts w:ascii="Calibri" w:hAnsi="Calibri" w:cs="Calibri"/>
                <w:sz w:val="22"/>
              </w:rPr>
            </w:pPr>
            <w:ins w:id="171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1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615DA6" w14:textId="77777777" w:rsidR="00C65D9C" w:rsidRPr="00656A28" w:rsidRDefault="00C65D9C" w:rsidP="00C65D9C">
            <w:pPr>
              <w:pStyle w:val="Formalivre"/>
              <w:jc w:val="center"/>
              <w:rPr>
                <w:ins w:id="171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1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527906" w14:textId="77777777" w:rsidR="00C65D9C" w:rsidRPr="00656A28" w:rsidRDefault="00C65D9C" w:rsidP="00C65D9C">
            <w:pPr>
              <w:pStyle w:val="Formalivre"/>
              <w:jc w:val="center"/>
              <w:rPr>
                <w:ins w:id="1718" w:author="Hugo" w:date="2011-05-06T23:10:00Z"/>
                <w:rFonts w:ascii="Calibri" w:hAnsi="Calibri" w:cs="Calibri"/>
                <w:sz w:val="22"/>
                <w:lang w:val="en-US"/>
              </w:rPr>
            </w:pPr>
            <w:ins w:id="171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 the method list</w:t>
              </w:r>
            </w:ins>
          </w:p>
        </w:tc>
      </w:tr>
      <w:tr w:rsidR="00C65D9C" w:rsidRPr="00656A28" w14:paraId="62586960" w14:textId="77777777" w:rsidTr="001F0F68">
        <w:trPr>
          <w:cantSplit/>
          <w:trHeight w:val="289"/>
          <w:ins w:id="1720" w:author="Hugo" w:date="2011-05-06T23:10:00Z"/>
          <w:trPrChange w:id="1721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22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E8FEC3" w14:textId="77777777" w:rsidR="00C65D9C" w:rsidRPr="00656A28" w:rsidRDefault="00C65D9C" w:rsidP="00C65D9C">
            <w:pPr>
              <w:pStyle w:val="Formalivre"/>
              <w:jc w:val="center"/>
              <w:rPr>
                <w:ins w:id="172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2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8247D2" w14:textId="77777777" w:rsidR="00C65D9C" w:rsidRPr="00656A28" w:rsidRDefault="00C65D9C" w:rsidP="00C65D9C">
            <w:pPr>
              <w:pStyle w:val="Formalivre"/>
              <w:jc w:val="center"/>
              <w:rPr>
                <w:ins w:id="1725" w:author="Hugo" w:date="2011-05-06T23:10:00Z"/>
                <w:rFonts w:ascii="Calibri" w:hAnsi="Calibri" w:cs="Calibri"/>
                <w:sz w:val="22"/>
              </w:rPr>
            </w:pPr>
            <w:ins w:id="1726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2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0A19FC" w14:textId="77777777" w:rsidR="00C65D9C" w:rsidRPr="00656A28" w:rsidRDefault="00C65D9C" w:rsidP="00C65D9C">
            <w:pPr>
              <w:pStyle w:val="Formalivre"/>
              <w:jc w:val="center"/>
              <w:rPr>
                <w:ins w:id="1728" w:author="Hugo" w:date="2011-05-06T23:10:00Z"/>
                <w:rFonts w:ascii="Calibri" w:hAnsi="Calibri" w:cs="Calibri"/>
                <w:sz w:val="22"/>
                <w:lang w:val="en-US"/>
              </w:rPr>
            </w:pPr>
            <w:ins w:id="172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 the AHP method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30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939218" w14:textId="77777777" w:rsidR="00C65D9C" w:rsidRPr="00656A28" w:rsidRDefault="00C65D9C" w:rsidP="00C65D9C">
            <w:pPr>
              <w:pStyle w:val="Formalivre"/>
              <w:jc w:val="center"/>
              <w:rPr>
                <w:ins w:id="1731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64F5CB3B" w14:textId="77777777" w:rsidTr="001F0F68">
        <w:trPr>
          <w:cantSplit/>
          <w:trHeight w:val="289"/>
          <w:ins w:id="1732" w:author="Hugo" w:date="2011-05-06T23:10:00Z"/>
          <w:trPrChange w:id="173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34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CF6CBA" w14:textId="77777777" w:rsidR="00C65D9C" w:rsidRPr="00656A28" w:rsidRDefault="00C65D9C" w:rsidP="00C65D9C">
            <w:pPr>
              <w:pStyle w:val="Formalivre"/>
              <w:jc w:val="center"/>
              <w:rPr>
                <w:ins w:id="173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3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8B0824" w14:textId="77777777" w:rsidR="00C65D9C" w:rsidRPr="00656A28" w:rsidRDefault="00C65D9C" w:rsidP="00C65D9C">
            <w:pPr>
              <w:pStyle w:val="Formalivre"/>
              <w:jc w:val="center"/>
              <w:rPr>
                <w:ins w:id="1737" w:author="Hugo" w:date="2011-05-06T23:10:00Z"/>
                <w:rFonts w:ascii="Calibri" w:hAnsi="Calibri" w:cs="Calibri"/>
                <w:sz w:val="22"/>
              </w:rPr>
            </w:pPr>
            <w:ins w:id="1738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3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C42E8F" w14:textId="77777777" w:rsidR="00C65D9C" w:rsidRPr="00656A28" w:rsidRDefault="00C65D9C" w:rsidP="00C65D9C">
            <w:pPr>
              <w:pStyle w:val="Formalivre"/>
              <w:jc w:val="center"/>
              <w:rPr>
                <w:ins w:id="1740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4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3B09DB" w14:textId="77777777" w:rsidR="00C65D9C" w:rsidRPr="00656A28" w:rsidRDefault="00C65D9C" w:rsidP="00C65D9C">
            <w:pPr>
              <w:pStyle w:val="Formalivre"/>
              <w:jc w:val="center"/>
              <w:rPr>
                <w:ins w:id="174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74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76C8C9E9" w14:textId="77777777" w:rsidTr="001F0F68">
        <w:trPr>
          <w:cantSplit/>
          <w:trHeight w:val="60"/>
          <w:ins w:id="1744" w:author="Hugo" w:date="2011-05-06T23:10:00Z"/>
          <w:trPrChange w:id="1745" w:author="Hugo" w:date="2011-05-06T23:45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46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828ADF" w14:textId="77777777" w:rsidR="00C65D9C" w:rsidRPr="00656A28" w:rsidRDefault="00C65D9C" w:rsidP="00C65D9C">
            <w:pPr>
              <w:pStyle w:val="Formalivre"/>
              <w:jc w:val="center"/>
              <w:rPr>
                <w:ins w:id="174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4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167130" w14:textId="77777777" w:rsidR="00C65D9C" w:rsidRPr="00656A28" w:rsidRDefault="00C65D9C" w:rsidP="00C65D9C">
            <w:pPr>
              <w:pStyle w:val="Formalivre"/>
              <w:jc w:val="center"/>
              <w:rPr>
                <w:ins w:id="1749" w:author="Hugo" w:date="2011-05-06T23:10:00Z"/>
                <w:rFonts w:ascii="Calibri" w:hAnsi="Calibri" w:cs="Calibri"/>
                <w:sz w:val="22"/>
              </w:rPr>
            </w:pPr>
            <w:ins w:id="1750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5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013904" w14:textId="77777777" w:rsidR="00C65D9C" w:rsidRPr="00656A28" w:rsidRDefault="00C65D9C" w:rsidP="00C65D9C">
            <w:pPr>
              <w:pStyle w:val="Formalivre"/>
              <w:jc w:val="center"/>
              <w:rPr>
                <w:ins w:id="175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5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F554F2" w14:textId="77777777" w:rsidR="00C65D9C" w:rsidRPr="00656A28" w:rsidRDefault="00C65D9C" w:rsidP="00C65D9C">
            <w:pPr>
              <w:pStyle w:val="Formalivre"/>
              <w:jc w:val="center"/>
              <w:rPr>
                <w:ins w:id="1754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755" w:author="Hugo" w:date="2011-05-06T23:10:00Z">
              <w:r w:rsidRPr="00656A28">
                <w:rPr>
                  <w:rFonts w:ascii="Calibri" w:hAnsi="Calibri" w:cs="Calibri"/>
                  <w:sz w:val="22"/>
                </w:rPr>
                <w:t>Validate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3E1AAE1B" w14:textId="77777777" w:rsidTr="001F0F68">
        <w:trPr>
          <w:cantSplit/>
          <w:trHeight w:val="345"/>
          <w:ins w:id="1756" w:author="Hugo" w:date="2011-05-06T23:10:00Z"/>
          <w:trPrChange w:id="1757" w:author="Hugo" w:date="2011-05-06T23:45:00Z">
            <w:trPr>
              <w:cantSplit/>
              <w:trHeight w:val="345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58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F6F58B" w14:textId="77777777" w:rsidR="00C65D9C" w:rsidRPr="00656A28" w:rsidRDefault="00C65D9C" w:rsidP="00C65D9C">
            <w:pPr>
              <w:pStyle w:val="Formalivre"/>
              <w:jc w:val="center"/>
              <w:rPr>
                <w:ins w:id="175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6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369FC1" w14:textId="77777777" w:rsidR="00C65D9C" w:rsidRPr="00656A28" w:rsidRDefault="00C65D9C" w:rsidP="00C65D9C">
            <w:pPr>
              <w:pStyle w:val="Formalivre"/>
              <w:jc w:val="center"/>
              <w:rPr>
                <w:ins w:id="1761" w:author="Hugo" w:date="2011-05-06T23:10:00Z"/>
                <w:rFonts w:ascii="Calibri" w:hAnsi="Calibri" w:cs="Calibri"/>
                <w:sz w:val="22"/>
              </w:rPr>
            </w:pPr>
            <w:ins w:id="1762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6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9B62D1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1764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6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2AAC23" w14:textId="77777777" w:rsidR="00C65D9C" w:rsidRPr="00656A28" w:rsidRDefault="00C65D9C" w:rsidP="00C65D9C">
            <w:pPr>
              <w:pStyle w:val="Formalivre"/>
              <w:jc w:val="center"/>
              <w:rPr>
                <w:ins w:id="1766" w:author="Hugo" w:date="2011-05-06T23:10:00Z"/>
                <w:rFonts w:ascii="Calibri" w:hAnsi="Calibri" w:cs="Calibri"/>
                <w:lang w:val="en-US"/>
              </w:rPr>
            </w:pPr>
            <w:ins w:id="17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</w:tbl>
    <w:p w14:paraId="20961129" w14:textId="77777777" w:rsidR="00C65D9C" w:rsidRPr="00656A28" w:rsidRDefault="00C65D9C" w:rsidP="00C65D9C">
      <w:pPr>
        <w:tabs>
          <w:tab w:val="left" w:pos="3660"/>
        </w:tabs>
        <w:rPr>
          <w:ins w:id="1768" w:author="Hugo" w:date="2011-05-06T23:10:00Z"/>
          <w:rFonts w:ascii="Calibri" w:hAnsi="Calibri" w:cs="Calibri"/>
          <w:lang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769" w:author="Hugo" w:date="2011-05-06T23:13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770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1D1635" w14:paraId="4E71E784" w14:textId="77777777" w:rsidTr="00446966">
        <w:trPr>
          <w:cantSplit/>
          <w:trHeight w:val="289"/>
          <w:ins w:id="1771" w:author="Hugo" w:date="2011-05-06T23:10:00Z"/>
          <w:trPrChange w:id="1772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73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1D1315" w14:textId="77777777" w:rsidR="00C65D9C" w:rsidRPr="00656A28" w:rsidRDefault="00C65D9C" w:rsidP="00C65D9C">
            <w:pPr>
              <w:pStyle w:val="Formalivre"/>
              <w:jc w:val="center"/>
              <w:rPr>
                <w:ins w:id="1774" w:author="Hugo" w:date="2011-05-06T23:10:00Z"/>
                <w:rFonts w:ascii="Calibri" w:hAnsi="Calibri" w:cs="Calibri"/>
                <w:sz w:val="22"/>
                <w:lang w:val="en-US"/>
              </w:rPr>
            </w:pPr>
            <w:ins w:id="1775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776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777" w:author="Isa" w:date="2011-05-29T01:04:00Z">
                    <w:rPr>
                      <w:rFonts w:ascii="Calibri" w:eastAsia="Times New Roman" w:hAnsi="Calibri" w:cs="Calibri"/>
                      <w:color w:val="auto"/>
                      <w:sz w:val="22"/>
                      <w:szCs w:val="24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Select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</w:tr>
      <w:tr w:rsidR="00C65D9C" w:rsidRPr="00656A28" w14:paraId="1D88DECA" w14:textId="77777777" w:rsidTr="00446966">
        <w:trPr>
          <w:cantSplit/>
          <w:trHeight w:val="289"/>
          <w:ins w:id="1778" w:author="Hugo" w:date="2011-05-06T23:10:00Z"/>
          <w:trPrChange w:id="1779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80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CB9976" w14:textId="77777777" w:rsidR="00C65D9C" w:rsidRPr="00656A28" w:rsidRDefault="00C65D9C" w:rsidP="00C65D9C">
            <w:pPr>
              <w:pStyle w:val="Formalivre"/>
              <w:jc w:val="center"/>
              <w:rPr>
                <w:ins w:id="1781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78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83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CAE390" w14:textId="77777777" w:rsidR="00C65D9C" w:rsidRPr="00656A28" w:rsidRDefault="00C65D9C" w:rsidP="00C65D9C">
            <w:pPr>
              <w:pStyle w:val="Formalivre"/>
              <w:jc w:val="center"/>
              <w:rPr>
                <w:ins w:id="1784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785" w:author="Hugo" w:date="2011-05-06T23:10:00Z">
              <w:r w:rsidRPr="00656A28">
                <w:rPr>
                  <w:rFonts w:ascii="Calibri" w:hAnsi="Calibri" w:cs="Calibri"/>
                  <w:sz w:val="22"/>
                </w:rPr>
                <w:t>Select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comparison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method</w:t>
              </w:r>
              <w:proofErr w:type="spellEnd"/>
            </w:ins>
          </w:p>
        </w:tc>
      </w:tr>
      <w:tr w:rsidR="00C65D9C" w:rsidRPr="00656A28" w14:paraId="361F8890" w14:textId="77777777" w:rsidTr="00446966">
        <w:trPr>
          <w:cantSplit/>
          <w:trHeight w:val="289"/>
          <w:ins w:id="1786" w:author="Hugo" w:date="2011-05-06T23:10:00Z"/>
          <w:trPrChange w:id="1787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88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D79CD6" w14:textId="77777777" w:rsidR="00C65D9C" w:rsidRPr="00656A28" w:rsidRDefault="00C65D9C" w:rsidP="00C65D9C">
            <w:pPr>
              <w:pStyle w:val="Formalivre"/>
              <w:jc w:val="center"/>
              <w:rPr>
                <w:ins w:id="1789" w:author="Hugo" w:date="2011-05-06T23:10:00Z"/>
                <w:rFonts w:ascii="Calibri" w:hAnsi="Calibri" w:cs="Calibri"/>
                <w:b/>
                <w:sz w:val="22"/>
              </w:rPr>
            </w:pPr>
            <w:ins w:id="179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91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A89316" w14:textId="77777777" w:rsidR="00C65D9C" w:rsidRPr="00656A28" w:rsidRDefault="00C65D9C" w:rsidP="00C65D9C">
            <w:pPr>
              <w:pStyle w:val="Formalivre"/>
              <w:jc w:val="center"/>
              <w:rPr>
                <w:ins w:id="1792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5E628833" w14:textId="77777777" w:rsidTr="00446966">
        <w:trPr>
          <w:cantSplit/>
          <w:trHeight w:val="289"/>
          <w:ins w:id="1793" w:author="Hugo" w:date="2011-05-06T23:10:00Z"/>
          <w:trPrChange w:id="1794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95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C6C06B" w14:textId="77777777" w:rsidR="00C65D9C" w:rsidRPr="00656A28" w:rsidRDefault="00C65D9C" w:rsidP="00C65D9C">
            <w:pPr>
              <w:pStyle w:val="Formalivre"/>
              <w:jc w:val="center"/>
              <w:rPr>
                <w:ins w:id="1796" w:author="Hugo" w:date="2011-05-06T23:10:00Z"/>
                <w:rFonts w:ascii="Calibri" w:hAnsi="Calibri" w:cs="Calibri"/>
                <w:b/>
                <w:sz w:val="22"/>
              </w:rPr>
            </w:pPr>
            <w:ins w:id="179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98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D0CD58" w14:textId="77777777" w:rsidR="00C65D9C" w:rsidRPr="00656A28" w:rsidRDefault="00C65D9C" w:rsidP="00C65D9C">
            <w:pPr>
              <w:pStyle w:val="Formalivre"/>
              <w:jc w:val="center"/>
              <w:rPr>
                <w:ins w:id="1799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165F103F" w14:textId="77777777" w:rsidTr="00446966">
        <w:trPr>
          <w:cantSplit/>
          <w:trHeight w:val="289"/>
          <w:ins w:id="1800" w:author="Hugo" w:date="2011-05-06T23:10:00Z"/>
          <w:trPrChange w:id="180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0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100790" w14:textId="77777777" w:rsidR="00C65D9C" w:rsidRPr="00656A28" w:rsidRDefault="00C65D9C" w:rsidP="00C65D9C">
            <w:pPr>
              <w:pStyle w:val="Formalivre"/>
              <w:jc w:val="center"/>
              <w:rPr>
                <w:ins w:id="1803" w:author="Hugo" w:date="2011-05-06T23:10:00Z"/>
                <w:rFonts w:ascii="Calibri" w:hAnsi="Calibri" w:cs="Calibri"/>
                <w:b/>
                <w:sz w:val="22"/>
              </w:rPr>
            </w:pPr>
            <w:ins w:id="180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0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FEDC87" w14:textId="77777777" w:rsidR="00C65D9C" w:rsidRPr="00656A28" w:rsidRDefault="00C65D9C" w:rsidP="00C65D9C">
            <w:pPr>
              <w:pStyle w:val="Formalivre"/>
              <w:jc w:val="center"/>
              <w:rPr>
                <w:ins w:id="1806" w:author="Hugo" w:date="2011-05-06T23:10:00Z"/>
                <w:rFonts w:ascii="Calibri" w:hAnsi="Calibri" w:cs="Calibri"/>
                <w:sz w:val="22"/>
                <w:lang w:val="en-US"/>
              </w:rPr>
            </w:pPr>
            <w:ins w:id="180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method to compare the set of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</w:tr>
      <w:tr w:rsidR="00C65D9C" w:rsidRPr="00656A28" w14:paraId="751B0994" w14:textId="77777777" w:rsidTr="00446966">
        <w:trPr>
          <w:cantSplit/>
          <w:trHeight w:val="289"/>
          <w:ins w:id="1808" w:author="Hugo" w:date="2011-05-06T23:10:00Z"/>
          <w:trPrChange w:id="1809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10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FEF543" w14:textId="77777777" w:rsidR="00C65D9C" w:rsidRPr="00656A28" w:rsidRDefault="00C65D9C" w:rsidP="00C65D9C">
            <w:pPr>
              <w:pStyle w:val="Formalivre"/>
              <w:jc w:val="center"/>
              <w:rPr>
                <w:ins w:id="1811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81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13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13E3E7" w14:textId="77777777" w:rsidR="00C65D9C" w:rsidRPr="00656A28" w:rsidRDefault="00C65D9C" w:rsidP="00C65D9C">
            <w:pPr>
              <w:pStyle w:val="Formalivre"/>
              <w:jc w:val="center"/>
              <w:rPr>
                <w:ins w:id="1814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1722E7BE" w14:textId="77777777" w:rsidTr="00446966">
        <w:trPr>
          <w:cantSplit/>
          <w:trHeight w:val="289"/>
          <w:ins w:id="1815" w:author="Hugo" w:date="2011-05-06T23:10:00Z"/>
          <w:trPrChange w:id="1816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17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4B6BED" w14:textId="77777777" w:rsidR="00C65D9C" w:rsidRPr="00656A28" w:rsidRDefault="00C65D9C" w:rsidP="00C65D9C">
            <w:pPr>
              <w:pStyle w:val="Formalivre"/>
              <w:jc w:val="center"/>
              <w:rPr>
                <w:ins w:id="1818" w:author="Hugo" w:date="2011-05-06T23:10:00Z"/>
                <w:rFonts w:ascii="Calibri" w:hAnsi="Calibri" w:cs="Calibri"/>
                <w:b/>
                <w:sz w:val="22"/>
              </w:rPr>
            </w:pPr>
            <w:ins w:id="181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20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7831FF" w14:textId="77777777" w:rsidR="00C65D9C" w:rsidRPr="00656A28" w:rsidRDefault="00C65D9C" w:rsidP="00C65D9C">
            <w:pPr>
              <w:pStyle w:val="Formalivre"/>
              <w:jc w:val="center"/>
              <w:rPr>
                <w:ins w:id="1821" w:author="Hugo" w:date="2011-05-06T23:10:00Z"/>
                <w:rFonts w:ascii="Calibri" w:hAnsi="Calibri" w:cs="Calibri"/>
                <w:sz w:val="22"/>
                <w:lang w:val="en-US"/>
              </w:rPr>
            </w:pPr>
            <w:ins w:id="182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method was selected</w:t>
              </w:r>
            </w:ins>
          </w:p>
        </w:tc>
      </w:tr>
      <w:tr w:rsidR="00C65D9C" w:rsidRPr="00656A28" w14:paraId="24EE6522" w14:textId="77777777" w:rsidTr="001F0F68">
        <w:trPr>
          <w:cantSplit/>
          <w:trHeight w:val="289"/>
          <w:ins w:id="1823" w:author="Hugo" w:date="2011-05-06T23:10:00Z"/>
          <w:trPrChange w:id="1824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25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213147" w14:textId="77777777" w:rsidR="00C65D9C" w:rsidRPr="00656A28" w:rsidRDefault="00C65D9C" w:rsidP="00C65D9C">
            <w:pPr>
              <w:pStyle w:val="Formalivre"/>
              <w:jc w:val="center"/>
              <w:rPr>
                <w:ins w:id="182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82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2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6C2EAF" w14:textId="77777777" w:rsidR="00C65D9C" w:rsidRPr="00656A28" w:rsidRDefault="00C65D9C" w:rsidP="00C65D9C">
            <w:pPr>
              <w:pStyle w:val="Formalivre"/>
              <w:jc w:val="center"/>
              <w:rPr>
                <w:ins w:id="1829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30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47CAC4" w14:textId="77777777" w:rsidR="00C65D9C" w:rsidRPr="00656A28" w:rsidRDefault="00C65D9C" w:rsidP="00C65D9C">
            <w:pPr>
              <w:pStyle w:val="Formalivre"/>
              <w:jc w:val="center"/>
              <w:rPr>
                <w:ins w:id="1831" w:author="Hugo" w:date="2011-05-06T23:10:00Z"/>
                <w:rFonts w:ascii="Calibri" w:hAnsi="Calibri" w:cs="Calibri"/>
                <w:b/>
                <w:sz w:val="22"/>
              </w:rPr>
            </w:pPr>
            <w:ins w:id="183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3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33A76D9" w14:textId="77777777" w:rsidR="00C65D9C" w:rsidRPr="00656A28" w:rsidRDefault="00C65D9C" w:rsidP="00C65D9C">
            <w:pPr>
              <w:pStyle w:val="Formalivre"/>
              <w:jc w:val="center"/>
              <w:rPr>
                <w:ins w:id="1834" w:author="Hugo" w:date="2011-05-06T23:10:00Z"/>
                <w:rFonts w:ascii="Calibri" w:hAnsi="Calibri" w:cs="Calibri"/>
                <w:b/>
                <w:sz w:val="22"/>
              </w:rPr>
            </w:pPr>
            <w:ins w:id="183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1D1635" w14:paraId="29B948F5" w14:textId="77777777" w:rsidTr="001F0F68">
        <w:trPr>
          <w:cantSplit/>
          <w:trHeight w:val="289"/>
          <w:ins w:id="1836" w:author="Hugo" w:date="2011-05-06T23:10:00Z"/>
          <w:trPrChange w:id="183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38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AA9E65" w14:textId="77777777" w:rsidR="00C65D9C" w:rsidRPr="00656A28" w:rsidRDefault="00C65D9C" w:rsidP="00C65D9C">
            <w:pPr>
              <w:pStyle w:val="Formalivre"/>
              <w:jc w:val="center"/>
              <w:rPr>
                <w:ins w:id="183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4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8B68BF" w14:textId="77777777" w:rsidR="00C65D9C" w:rsidRPr="00656A28" w:rsidRDefault="00C65D9C" w:rsidP="00C65D9C">
            <w:pPr>
              <w:pStyle w:val="Formalivre"/>
              <w:jc w:val="center"/>
              <w:rPr>
                <w:ins w:id="1841" w:author="Hugo" w:date="2011-05-06T23:10:00Z"/>
                <w:rFonts w:ascii="Calibri" w:hAnsi="Calibri" w:cs="Calibri"/>
                <w:sz w:val="22"/>
              </w:rPr>
            </w:pPr>
            <w:ins w:id="1842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4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3E6259" w14:textId="77777777" w:rsidR="00C65D9C" w:rsidRPr="00656A28" w:rsidRDefault="00C65D9C" w:rsidP="00C65D9C">
            <w:pPr>
              <w:pStyle w:val="Formalivre"/>
              <w:jc w:val="center"/>
              <w:rPr>
                <w:ins w:id="1844" w:author="Hugo" w:date="2011-05-06T23:10:00Z"/>
                <w:rFonts w:ascii="Calibri" w:hAnsi="Calibri" w:cs="Calibri"/>
                <w:sz w:val="22"/>
                <w:lang w:val="en-US"/>
              </w:rPr>
            </w:pPr>
            <w:ins w:id="184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method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46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4FA6A8" w14:textId="77777777" w:rsidR="00C65D9C" w:rsidRPr="00656A28" w:rsidRDefault="00C65D9C" w:rsidP="00C65D9C">
            <w:pPr>
              <w:pStyle w:val="Formalivre"/>
              <w:jc w:val="center"/>
              <w:rPr>
                <w:ins w:id="1847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6F51BD54" w14:textId="77777777" w:rsidTr="001F0F68">
        <w:trPr>
          <w:cantSplit/>
          <w:trHeight w:val="289"/>
          <w:ins w:id="1848" w:author="Hugo" w:date="2011-05-06T23:10:00Z"/>
          <w:trPrChange w:id="184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50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30B53F" w14:textId="77777777" w:rsidR="00C65D9C" w:rsidRPr="008B2F5C" w:rsidRDefault="00C65D9C" w:rsidP="00C65D9C">
            <w:pPr>
              <w:pStyle w:val="Formalivre"/>
              <w:jc w:val="center"/>
              <w:rPr>
                <w:ins w:id="1851" w:author="Hugo" w:date="2011-05-06T23:10:00Z"/>
                <w:rFonts w:ascii="Calibri" w:hAnsi="Calibri" w:cs="Calibri"/>
                <w:lang w:val="en-US"/>
                <w:rPrChange w:id="1852" w:author="Isa" w:date="2011-05-29T01:04:00Z">
                  <w:rPr>
                    <w:ins w:id="1853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5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A60E5A" w14:textId="77777777" w:rsidR="00C65D9C" w:rsidRPr="00656A28" w:rsidRDefault="00C65D9C" w:rsidP="00C65D9C">
            <w:pPr>
              <w:pStyle w:val="Formalivre"/>
              <w:jc w:val="center"/>
              <w:rPr>
                <w:ins w:id="1855" w:author="Hugo" w:date="2011-05-06T23:10:00Z"/>
                <w:rFonts w:ascii="Calibri" w:hAnsi="Calibri" w:cs="Calibri"/>
                <w:sz w:val="22"/>
              </w:rPr>
            </w:pPr>
            <w:ins w:id="1856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5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814BB7" w14:textId="77777777" w:rsidR="00C65D9C" w:rsidRPr="00656A28" w:rsidRDefault="00C65D9C" w:rsidP="00C65D9C">
            <w:pPr>
              <w:pStyle w:val="Formalivre"/>
              <w:jc w:val="center"/>
              <w:rPr>
                <w:ins w:id="185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5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428E17" w14:textId="77777777" w:rsidR="00C65D9C" w:rsidRPr="00656A28" w:rsidRDefault="00C65D9C" w:rsidP="00C65D9C">
            <w:pPr>
              <w:pStyle w:val="Formalivre"/>
              <w:jc w:val="center"/>
              <w:rPr>
                <w:ins w:id="1860" w:author="Hugo" w:date="2011-05-06T23:10:00Z"/>
                <w:rFonts w:ascii="Calibri" w:hAnsi="Calibri" w:cs="Calibri"/>
                <w:sz w:val="22"/>
                <w:lang w:val="en-US"/>
              </w:rPr>
            </w:pPr>
            <w:ins w:id="186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 the method list</w:t>
              </w:r>
            </w:ins>
          </w:p>
        </w:tc>
      </w:tr>
      <w:tr w:rsidR="00C65D9C" w:rsidRPr="00656A28" w14:paraId="6058DF8C" w14:textId="77777777" w:rsidTr="001F0F68">
        <w:trPr>
          <w:cantSplit/>
          <w:trHeight w:val="289"/>
          <w:ins w:id="1862" w:author="Hugo" w:date="2011-05-06T23:10:00Z"/>
          <w:trPrChange w:id="186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64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D92977" w14:textId="77777777" w:rsidR="00C65D9C" w:rsidRPr="00656A28" w:rsidRDefault="00C65D9C" w:rsidP="00C65D9C">
            <w:pPr>
              <w:pStyle w:val="Formalivre"/>
              <w:jc w:val="center"/>
              <w:rPr>
                <w:ins w:id="186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6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188E12" w14:textId="77777777" w:rsidR="00C65D9C" w:rsidRPr="00656A28" w:rsidRDefault="00C65D9C" w:rsidP="00C65D9C">
            <w:pPr>
              <w:pStyle w:val="Formalivre"/>
              <w:jc w:val="center"/>
              <w:rPr>
                <w:ins w:id="1867" w:author="Hugo" w:date="2011-05-06T23:10:00Z"/>
                <w:rFonts w:ascii="Calibri" w:hAnsi="Calibri" w:cs="Calibri"/>
                <w:sz w:val="22"/>
              </w:rPr>
            </w:pPr>
            <w:ins w:id="1868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6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0F528E" w14:textId="77777777" w:rsidR="00C65D9C" w:rsidRPr="00656A28" w:rsidRDefault="00C65D9C" w:rsidP="00C65D9C">
            <w:pPr>
              <w:pStyle w:val="Formalivre"/>
              <w:jc w:val="center"/>
              <w:rPr>
                <w:ins w:id="1870" w:author="Hugo" w:date="2011-05-06T23:10:00Z"/>
                <w:rFonts w:ascii="Calibri" w:hAnsi="Calibri" w:cs="Calibri"/>
                <w:sz w:val="22"/>
                <w:lang w:val="en-US"/>
              </w:rPr>
            </w:pPr>
            <w:ins w:id="187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72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DF01E8" w14:textId="77777777" w:rsidR="00C65D9C" w:rsidRPr="00656A28" w:rsidRDefault="00C65D9C" w:rsidP="00C65D9C">
            <w:pPr>
              <w:pStyle w:val="Formalivre"/>
              <w:jc w:val="center"/>
              <w:rPr>
                <w:ins w:id="187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63390735" w14:textId="77777777" w:rsidTr="001F0F68">
        <w:trPr>
          <w:cantSplit/>
          <w:trHeight w:val="289"/>
          <w:ins w:id="1874" w:author="Hugo" w:date="2011-05-06T23:10:00Z"/>
          <w:trPrChange w:id="187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76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84D586" w14:textId="77777777" w:rsidR="00C65D9C" w:rsidRPr="00656A28" w:rsidRDefault="00C65D9C" w:rsidP="00C65D9C">
            <w:pPr>
              <w:pStyle w:val="Formalivre"/>
              <w:jc w:val="center"/>
              <w:rPr>
                <w:ins w:id="187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7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006374" w14:textId="77777777" w:rsidR="00C65D9C" w:rsidRPr="00656A28" w:rsidRDefault="00C65D9C" w:rsidP="00C65D9C">
            <w:pPr>
              <w:pStyle w:val="Formalivre"/>
              <w:jc w:val="center"/>
              <w:rPr>
                <w:ins w:id="1879" w:author="Hugo" w:date="2011-05-06T23:10:00Z"/>
                <w:rFonts w:ascii="Calibri" w:hAnsi="Calibri" w:cs="Calibri"/>
                <w:sz w:val="22"/>
              </w:rPr>
            </w:pPr>
            <w:ins w:id="1880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8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F41096" w14:textId="77777777" w:rsidR="00C65D9C" w:rsidRPr="00656A28" w:rsidRDefault="00C65D9C" w:rsidP="00C65D9C">
            <w:pPr>
              <w:pStyle w:val="Formalivre"/>
              <w:jc w:val="center"/>
              <w:rPr>
                <w:ins w:id="1882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8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2D3437" w14:textId="77777777" w:rsidR="00C65D9C" w:rsidRPr="00656A28" w:rsidRDefault="00C65D9C" w:rsidP="00C65D9C">
            <w:pPr>
              <w:pStyle w:val="Formalivre"/>
              <w:jc w:val="center"/>
              <w:rPr>
                <w:ins w:id="1884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885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097F0834" w14:textId="77777777" w:rsidTr="001F0F68">
        <w:trPr>
          <w:cantSplit/>
          <w:trHeight w:val="60"/>
          <w:ins w:id="1886" w:author="Hugo" w:date="2011-05-06T23:10:00Z"/>
          <w:trPrChange w:id="1887" w:author="Hugo" w:date="2011-05-06T23:45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88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D6654E" w14:textId="77777777" w:rsidR="00C65D9C" w:rsidRPr="00656A28" w:rsidRDefault="00C65D9C" w:rsidP="00C65D9C">
            <w:pPr>
              <w:pStyle w:val="Formalivre"/>
              <w:jc w:val="center"/>
              <w:rPr>
                <w:ins w:id="188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9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F92E23" w14:textId="77777777" w:rsidR="00C65D9C" w:rsidRPr="00656A28" w:rsidRDefault="00C65D9C" w:rsidP="00C65D9C">
            <w:pPr>
              <w:pStyle w:val="Formalivre"/>
              <w:jc w:val="center"/>
              <w:rPr>
                <w:ins w:id="1891" w:author="Hugo" w:date="2011-05-06T23:10:00Z"/>
                <w:rFonts w:ascii="Calibri" w:hAnsi="Calibri" w:cs="Calibri"/>
                <w:sz w:val="22"/>
              </w:rPr>
            </w:pPr>
            <w:ins w:id="1892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9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6BD586" w14:textId="77777777" w:rsidR="00C65D9C" w:rsidRPr="00656A28" w:rsidRDefault="00C65D9C" w:rsidP="00C65D9C">
            <w:pPr>
              <w:pStyle w:val="Formalivre"/>
              <w:jc w:val="center"/>
              <w:rPr>
                <w:ins w:id="189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9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EB433C" w14:textId="77777777" w:rsidR="00C65D9C" w:rsidRPr="00656A28" w:rsidRDefault="00C65D9C" w:rsidP="00C65D9C">
            <w:pPr>
              <w:pStyle w:val="Formalivre"/>
              <w:jc w:val="center"/>
              <w:rPr>
                <w:ins w:id="1896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897" w:author="Hugo" w:date="2011-05-06T23:10:00Z">
              <w:r w:rsidRPr="00656A28">
                <w:rPr>
                  <w:rFonts w:ascii="Calibri" w:hAnsi="Calibri" w:cs="Calibri"/>
                  <w:sz w:val="22"/>
                </w:rPr>
                <w:t>Validate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0F37C2E8" w14:textId="77777777" w:rsidTr="001F0F68">
        <w:trPr>
          <w:cantSplit/>
          <w:trHeight w:val="345"/>
          <w:ins w:id="1898" w:author="Hugo" w:date="2011-05-06T23:10:00Z"/>
          <w:trPrChange w:id="1899" w:author="Hugo" w:date="2011-05-06T23:45:00Z">
            <w:trPr>
              <w:cantSplit/>
              <w:trHeight w:val="345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00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6A573B" w14:textId="77777777" w:rsidR="00C65D9C" w:rsidRPr="00656A28" w:rsidRDefault="00C65D9C" w:rsidP="00C65D9C">
            <w:pPr>
              <w:pStyle w:val="Formalivre"/>
              <w:jc w:val="center"/>
              <w:rPr>
                <w:ins w:id="190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0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A14FF2" w14:textId="77777777" w:rsidR="00C65D9C" w:rsidRPr="00656A28" w:rsidRDefault="00C65D9C" w:rsidP="00C65D9C">
            <w:pPr>
              <w:pStyle w:val="Formalivre"/>
              <w:jc w:val="center"/>
              <w:rPr>
                <w:ins w:id="1903" w:author="Hugo" w:date="2011-05-06T23:10:00Z"/>
                <w:rFonts w:ascii="Calibri" w:hAnsi="Calibri" w:cs="Calibri"/>
                <w:sz w:val="22"/>
              </w:rPr>
            </w:pPr>
            <w:ins w:id="1904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0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84C4C3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1906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0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7D627A" w14:textId="77777777" w:rsidR="00C65D9C" w:rsidRPr="00656A28" w:rsidRDefault="00C65D9C" w:rsidP="00C65D9C">
            <w:pPr>
              <w:pStyle w:val="Formalivre"/>
              <w:jc w:val="center"/>
              <w:rPr>
                <w:ins w:id="1908" w:author="Hugo" w:date="2011-05-06T23:10:00Z"/>
                <w:rFonts w:ascii="Calibri" w:hAnsi="Calibri" w:cs="Calibri"/>
                <w:lang w:val="en-US"/>
              </w:rPr>
            </w:pPr>
            <w:ins w:id="1909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</w:tbl>
    <w:p w14:paraId="693CF6ED" w14:textId="77777777" w:rsidR="00C65D9C" w:rsidRPr="00656A28" w:rsidRDefault="00C65D9C" w:rsidP="00C65D9C">
      <w:pPr>
        <w:tabs>
          <w:tab w:val="left" w:pos="3660"/>
        </w:tabs>
        <w:rPr>
          <w:ins w:id="1910" w:author="Hugo" w:date="2011-05-06T23:10:00Z"/>
          <w:rFonts w:ascii="Calibri" w:hAnsi="Calibri" w:cs="Calibri"/>
          <w:lang w:bidi="x-none"/>
        </w:rPr>
      </w:pPr>
    </w:p>
    <w:p w14:paraId="62D9C839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1" w:author="Hugo" w:date="2011-05-06T23:10:00Z"/>
          <w:rFonts w:ascii="Calibri" w:hAnsi="Calibri" w:cs="Calibri"/>
        </w:rPr>
      </w:pPr>
    </w:p>
    <w:p w14:paraId="57E322A6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2" w:author="Hugo" w:date="2011-05-06T23:10:00Z"/>
          <w:rFonts w:ascii="Calibri" w:hAnsi="Calibri" w:cs="Calibri"/>
        </w:rPr>
      </w:pPr>
    </w:p>
    <w:p w14:paraId="3FB52261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3" w:author="Hugo" w:date="2011-05-06T23:10:00Z"/>
          <w:rFonts w:ascii="Calibri" w:hAnsi="Calibri" w:cs="Calibri"/>
        </w:rPr>
      </w:pPr>
    </w:p>
    <w:p w14:paraId="22F4C88B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4" w:author="Hugo" w:date="2011-05-06T23:10:00Z"/>
          <w:rFonts w:ascii="Calibri" w:hAnsi="Calibri" w:cs="Calibri"/>
        </w:rPr>
      </w:pPr>
    </w:p>
    <w:p w14:paraId="23BE4627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5" w:author="Hugo" w:date="2011-05-06T23:10:00Z"/>
          <w:rFonts w:ascii="Calibri" w:hAnsi="Calibri" w:cs="Calibri"/>
        </w:rPr>
      </w:pPr>
    </w:p>
    <w:p w14:paraId="55960ED9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6" w:author="Hugo" w:date="2011-05-06T23:10:00Z"/>
          <w:rFonts w:ascii="Calibri" w:hAnsi="Calibri" w:cs="Calibri"/>
        </w:rPr>
      </w:pPr>
    </w:p>
    <w:p w14:paraId="78C47C03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7" w:author="Hugo" w:date="2011-05-06T23:10:00Z"/>
          <w:rFonts w:ascii="Calibri" w:hAnsi="Calibri" w:cs="Calibri"/>
        </w:rPr>
      </w:pPr>
    </w:p>
    <w:p w14:paraId="24D66F7C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8" w:author="Hugo" w:date="2011-05-06T23:10:00Z"/>
          <w:rFonts w:ascii="Calibri" w:hAnsi="Calibri" w:cs="Calibri"/>
        </w:rPr>
      </w:pPr>
    </w:p>
    <w:p w14:paraId="517FAD34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9" w:author="Hugo" w:date="2011-05-06T23:10:00Z"/>
          <w:rFonts w:ascii="Calibri" w:hAnsi="Calibri" w:cs="Calibri"/>
        </w:rPr>
      </w:pPr>
    </w:p>
    <w:p w14:paraId="2A2496D5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20" w:author="Hugo" w:date="2011-05-06T23:10:00Z"/>
          <w:rFonts w:ascii="Calibri" w:hAnsi="Calibri" w:cs="Calibri"/>
        </w:rPr>
      </w:pPr>
    </w:p>
    <w:p w14:paraId="58BB3548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21" w:author="Hugo" w:date="2011-05-06T23:10:00Z"/>
          <w:rFonts w:ascii="Calibri" w:hAnsi="Calibri" w:cs="Calibri"/>
        </w:rPr>
      </w:pPr>
    </w:p>
    <w:p w14:paraId="416DDB92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22" w:author="Hugo" w:date="2011-05-06T23:10:00Z"/>
          <w:rFonts w:ascii="Calibri" w:hAnsi="Calibri" w:cs="Calibri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923" w:author="Hugo" w:date="2011-05-06T23:13:00Z">
          <w:tblPr>
            <w:tblW w:w="9612" w:type="dxa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924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656A28" w14:paraId="7F43984B" w14:textId="77777777" w:rsidTr="00446966">
        <w:trPr>
          <w:cantSplit/>
          <w:trHeight w:val="289"/>
          <w:ins w:id="1925" w:author="Hugo" w:date="2011-05-06T23:10:00Z"/>
          <w:trPrChange w:id="1926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27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8D56B1" w14:textId="77777777" w:rsidR="00C65D9C" w:rsidRPr="00656A28" w:rsidRDefault="00C65D9C" w:rsidP="00C65D9C">
            <w:pPr>
              <w:pStyle w:val="Formalivre"/>
              <w:jc w:val="center"/>
              <w:rPr>
                <w:ins w:id="1928" w:author="Hugo" w:date="2011-05-06T23:10:00Z"/>
                <w:rFonts w:ascii="Calibri" w:hAnsi="Calibri" w:cs="Calibri"/>
                <w:sz w:val="22"/>
                <w:lang w:val="en-US"/>
              </w:rPr>
            </w:pPr>
            <w:ins w:id="192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lastRenderedPageBreak/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 Help</w:t>
              </w:r>
            </w:ins>
          </w:p>
        </w:tc>
      </w:tr>
      <w:tr w:rsidR="00C65D9C" w:rsidRPr="00656A28" w14:paraId="2C77027D" w14:textId="77777777" w:rsidTr="00446966">
        <w:trPr>
          <w:cantSplit/>
          <w:trHeight w:val="289"/>
          <w:ins w:id="1930" w:author="Hugo" w:date="2011-05-06T23:10:00Z"/>
          <w:trPrChange w:id="193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3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3666D6" w14:textId="77777777" w:rsidR="00C65D9C" w:rsidRPr="00656A28" w:rsidRDefault="00C65D9C" w:rsidP="00C65D9C">
            <w:pPr>
              <w:pStyle w:val="Formalivre"/>
              <w:jc w:val="center"/>
              <w:rPr>
                <w:ins w:id="1933" w:author="Hugo" w:date="2011-05-06T23:10:00Z"/>
                <w:rFonts w:ascii="Calibri" w:hAnsi="Calibri" w:cs="Calibri"/>
                <w:b/>
                <w:sz w:val="22"/>
              </w:rPr>
            </w:pPr>
            <w:ins w:id="193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3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1407AB" w14:textId="77777777" w:rsidR="00C65D9C" w:rsidRPr="00656A28" w:rsidRDefault="00C65D9C" w:rsidP="00C65D9C">
            <w:pPr>
              <w:pStyle w:val="Formalivre"/>
              <w:jc w:val="center"/>
              <w:rPr>
                <w:ins w:id="1936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624C2DB6" w14:textId="77777777" w:rsidTr="00446966">
        <w:trPr>
          <w:cantSplit/>
          <w:trHeight w:val="289"/>
          <w:ins w:id="1937" w:author="Hugo" w:date="2011-05-06T23:10:00Z"/>
          <w:trPrChange w:id="1938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39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A7474E" w14:textId="77777777" w:rsidR="00C65D9C" w:rsidRPr="00656A28" w:rsidRDefault="00C65D9C" w:rsidP="00C65D9C">
            <w:pPr>
              <w:pStyle w:val="Formalivre"/>
              <w:jc w:val="center"/>
              <w:rPr>
                <w:ins w:id="1940" w:author="Hugo" w:date="2011-05-06T23:10:00Z"/>
                <w:rFonts w:ascii="Calibri" w:hAnsi="Calibri" w:cs="Calibri"/>
                <w:b/>
                <w:sz w:val="22"/>
              </w:rPr>
            </w:pPr>
            <w:ins w:id="194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42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6769A1" w14:textId="77777777" w:rsidR="00C65D9C" w:rsidRPr="00656A28" w:rsidRDefault="00C65D9C" w:rsidP="00C65D9C">
            <w:pPr>
              <w:pStyle w:val="Formalivre"/>
              <w:jc w:val="center"/>
              <w:rPr>
                <w:ins w:id="194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59B9F2B" w14:textId="77777777" w:rsidTr="00446966">
        <w:trPr>
          <w:cantSplit/>
          <w:trHeight w:val="289"/>
          <w:ins w:id="1944" w:author="Hugo" w:date="2011-05-06T23:10:00Z"/>
          <w:trPrChange w:id="1945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46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82925C" w14:textId="77777777" w:rsidR="00C65D9C" w:rsidRPr="00656A28" w:rsidRDefault="00C65D9C" w:rsidP="00C65D9C">
            <w:pPr>
              <w:pStyle w:val="Formalivre"/>
              <w:jc w:val="center"/>
              <w:rPr>
                <w:ins w:id="1947" w:author="Hugo" w:date="2011-05-06T23:10:00Z"/>
                <w:rFonts w:ascii="Calibri" w:hAnsi="Calibri" w:cs="Calibri"/>
                <w:b/>
                <w:sz w:val="22"/>
              </w:rPr>
            </w:pPr>
            <w:ins w:id="194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49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3594D5" w14:textId="77777777" w:rsidR="00C65D9C" w:rsidRPr="00656A28" w:rsidRDefault="00C65D9C" w:rsidP="00C65D9C">
            <w:pPr>
              <w:pStyle w:val="Formalivre"/>
              <w:jc w:val="center"/>
              <w:rPr>
                <w:ins w:id="1950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24ED550D" w14:textId="77777777" w:rsidTr="00446966">
        <w:trPr>
          <w:cantSplit/>
          <w:trHeight w:val="289"/>
          <w:ins w:id="1951" w:author="Hugo" w:date="2011-05-06T23:10:00Z"/>
          <w:trPrChange w:id="1952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53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36351F" w14:textId="77777777" w:rsidR="00C65D9C" w:rsidRPr="00656A28" w:rsidRDefault="00C65D9C" w:rsidP="00C65D9C">
            <w:pPr>
              <w:pStyle w:val="Formalivre"/>
              <w:jc w:val="center"/>
              <w:rPr>
                <w:ins w:id="1954" w:author="Hugo" w:date="2011-05-06T23:10:00Z"/>
                <w:rFonts w:ascii="Calibri" w:hAnsi="Calibri" w:cs="Calibri"/>
                <w:b/>
                <w:sz w:val="22"/>
              </w:rPr>
            </w:pPr>
            <w:ins w:id="195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56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A0D3E2" w14:textId="77777777" w:rsidR="00C65D9C" w:rsidRPr="00656A28" w:rsidRDefault="00C65D9C" w:rsidP="00C65D9C">
            <w:pPr>
              <w:pStyle w:val="Formalivre"/>
              <w:jc w:val="center"/>
              <w:rPr>
                <w:ins w:id="1957" w:author="Hugo" w:date="2011-05-06T23:10:00Z"/>
                <w:rFonts w:ascii="Calibri" w:hAnsi="Calibri" w:cs="Calibri"/>
                <w:sz w:val="22"/>
                <w:lang w:val="en-US"/>
              </w:rPr>
            </w:pPr>
            <w:ins w:id="195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Consults the help and gets the article the user needs</w:t>
              </w:r>
            </w:ins>
          </w:p>
        </w:tc>
      </w:tr>
      <w:tr w:rsidR="00C65D9C" w:rsidRPr="00656A28" w14:paraId="5A46038A" w14:textId="77777777" w:rsidTr="00446966">
        <w:trPr>
          <w:cantSplit/>
          <w:trHeight w:val="289"/>
          <w:ins w:id="1959" w:author="Hugo" w:date="2011-05-06T23:10:00Z"/>
          <w:trPrChange w:id="1960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61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E4A64B" w14:textId="77777777" w:rsidR="00C65D9C" w:rsidRPr="00656A28" w:rsidRDefault="00C65D9C" w:rsidP="00C65D9C">
            <w:pPr>
              <w:pStyle w:val="Formalivre"/>
              <w:jc w:val="center"/>
              <w:rPr>
                <w:ins w:id="196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96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64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CC6B87" w14:textId="77777777" w:rsidR="00C65D9C" w:rsidRPr="00656A28" w:rsidRDefault="00C65D9C" w:rsidP="00C65D9C">
            <w:pPr>
              <w:pStyle w:val="Formalivre"/>
              <w:jc w:val="center"/>
              <w:rPr>
                <w:ins w:id="1965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0CA70965" w14:textId="77777777" w:rsidTr="00446966">
        <w:trPr>
          <w:cantSplit/>
          <w:trHeight w:val="289"/>
          <w:ins w:id="1966" w:author="Hugo" w:date="2011-05-06T23:10:00Z"/>
          <w:trPrChange w:id="1967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68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02BBBE" w14:textId="77777777" w:rsidR="00C65D9C" w:rsidRPr="00656A28" w:rsidRDefault="00C65D9C" w:rsidP="00C65D9C">
            <w:pPr>
              <w:pStyle w:val="Formalivre"/>
              <w:jc w:val="center"/>
              <w:rPr>
                <w:ins w:id="1969" w:author="Hugo" w:date="2011-05-06T23:10:00Z"/>
                <w:rFonts w:ascii="Calibri" w:hAnsi="Calibri" w:cs="Calibri"/>
                <w:b/>
                <w:sz w:val="22"/>
              </w:rPr>
            </w:pPr>
            <w:ins w:id="197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71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E95678" w14:textId="77777777" w:rsidR="00C65D9C" w:rsidRPr="00656A28" w:rsidRDefault="00C65D9C" w:rsidP="00C65D9C">
            <w:pPr>
              <w:pStyle w:val="Formalivre"/>
              <w:jc w:val="center"/>
              <w:rPr>
                <w:ins w:id="1972" w:author="Hugo" w:date="2011-05-06T23:10:00Z"/>
                <w:rFonts w:ascii="Calibri" w:hAnsi="Calibri" w:cs="Calibri"/>
                <w:sz w:val="22"/>
                <w:lang w:val="en-US"/>
              </w:rPr>
            </w:pPr>
            <w:ins w:id="197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User has found help about his query</w:t>
              </w:r>
            </w:ins>
          </w:p>
        </w:tc>
      </w:tr>
      <w:tr w:rsidR="00C65D9C" w:rsidRPr="00656A28" w14:paraId="337FDB32" w14:textId="77777777" w:rsidTr="001F0F68">
        <w:trPr>
          <w:cantSplit/>
          <w:trHeight w:val="289"/>
          <w:ins w:id="1974" w:author="Hugo" w:date="2011-05-06T23:10:00Z"/>
          <w:trPrChange w:id="197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76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202C52" w14:textId="77777777" w:rsidR="00C65D9C" w:rsidRPr="00656A28" w:rsidRDefault="00C65D9C" w:rsidP="00C65D9C">
            <w:pPr>
              <w:pStyle w:val="Formalivre"/>
              <w:jc w:val="center"/>
              <w:rPr>
                <w:ins w:id="197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97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79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5154AE" w14:textId="77777777" w:rsidR="00C65D9C" w:rsidRPr="00656A28" w:rsidRDefault="00C65D9C" w:rsidP="00C65D9C">
            <w:pPr>
              <w:pStyle w:val="Formalivre"/>
              <w:jc w:val="center"/>
              <w:rPr>
                <w:ins w:id="1980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8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2A59AD" w14:textId="77777777" w:rsidR="00C65D9C" w:rsidRPr="00656A28" w:rsidRDefault="00C65D9C" w:rsidP="00C65D9C">
            <w:pPr>
              <w:pStyle w:val="Formalivre"/>
              <w:jc w:val="center"/>
              <w:rPr>
                <w:ins w:id="1982" w:author="Hugo" w:date="2011-05-06T23:10:00Z"/>
                <w:rFonts w:ascii="Calibri" w:hAnsi="Calibri" w:cs="Calibri"/>
                <w:b/>
                <w:sz w:val="22"/>
              </w:rPr>
            </w:pPr>
            <w:ins w:id="198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8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BEF9BF" w14:textId="77777777" w:rsidR="00C65D9C" w:rsidRPr="00656A28" w:rsidRDefault="00C65D9C" w:rsidP="00C65D9C">
            <w:pPr>
              <w:pStyle w:val="Formalivre"/>
              <w:jc w:val="center"/>
              <w:rPr>
                <w:ins w:id="1985" w:author="Hugo" w:date="2011-05-06T23:10:00Z"/>
                <w:rFonts w:ascii="Calibri" w:hAnsi="Calibri" w:cs="Calibri"/>
                <w:b/>
                <w:sz w:val="22"/>
              </w:rPr>
            </w:pPr>
            <w:ins w:id="198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1D1635" w14:paraId="4DB3B677" w14:textId="77777777" w:rsidTr="001F0F68">
        <w:trPr>
          <w:cantSplit/>
          <w:trHeight w:val="289"/>
          <w:ins w:id="1987" w:author="Hugo" w:date="2011-05-06T23:10:00Z"/>
          <w:trPrChange w:id="1988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89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08D997" w14:textId="77777777" w:rsidR="00C65D9C" w:rsidRPr="00656A28" w:rsidRDefault="00C65D9C" w:rsidP="00C65D9C">
            <w:pPr>
              <w:pStyle w:val="Formalivre"/>
              <w:jc w:val="center"/>
              <w:rPr>
                <w:ins w:id="199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91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905A30" w14:textId="77777777" w:rsidR="00C65D9C" w:rsidRPr="00656A28" w:rsidRDefault="00C65D9C" w:rsidP="00C65D9C">
            <w:pPr>
              <w:pStyle w:val="Formalivre"/>
              <w:jc w:val="center"/>
              <w:rPr>
                <w:ins w:id="1992" w:author="Hugo" w:date="2011-05-06T23:10:00Z"/>
                <w:rFonts w:ascii="Calibri" w:hAnsi="Calibri" w:cs="Calibri"/>
                <w:sz w:val="22"/>
              </w:rPr>
            </w:pPr>
            <w:ins w:id="1993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9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E09F3C" w14:textId="77777777" w:rsidR="00C65D9C" w:rsidRPr="00656A28" w:rsidRDefault="00C65D9C" w:rsidP="00C65D9C">
            <w:pPr>
              <w:pStyle w:val="Formalivre"/>
              <w:jc w:val="center"/>
              <w:rPr>
                <w:ins w:id="1995" w:author="Hugo" w:date="2011-05-06T23:10:00Z"/>
                <w:rFonts w:ascii="Calibri" w:hAnsi="Calibri" w:cs="Calibri"/>
                <w:sz w:val="22"/>
                <w:lang w:val="en-US"/>
              </w:rPr>
            </w:pPr>
            <w:ins w:id="199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Writes keywords about his query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9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497253" w14:textId="77777777" w:rsidR="00C65D9C" w:rsidRPr="008B2F5C" w:rsidRDefault="00C65D9C" w:rsidP="00C65D9C">
            <w:pPr>
              <w:pStyle w:val="Formalivre"/>
              <w:jc w:val="center"/>
              <w:rPr>
                <w:ins w:id="1998" w:author="Hugo" w:date="2011-05-06T23:10:00Z"/>
                <w:rFonts w:ascii="Calibri" w:hAnsi="Calibri" w:cs="Calibri"/>
                <w:lang w:val="en-US"/>
                <w:rPrChange w:id="1999" w:author="Isa" w:date="2011-05-29T01:04:00Z">
                  <w:rPr>
                    <w:ins w:id="2000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1D1635" w14:paraId="722D376F" w14:textId="77777777" w:rsidTr="001F0F68">
        <w:trPr>
          <w:cantSplit/>
          <w:trHeight w:val="289"/>
          <w:ins w:id="2001" w:author="Hugo" w:date="2011-05-06T23:10:00Z"/>
          <w:trPrChange w:id="2002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03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6BC4AE" w14:textId="77777777" w:rsidR="00C65D9C" w:rsidRPr="008B2F5C" w:rsidRDefault="00C65D9C" w:rsidP="00C65D9C">
            <w:pPr>
              <w:pStyle w:val="Formalivre"/>
              <w:jc w:val="center"/>
              <w:rPr>
                <w:ins w:id="2004" w:author="Hugo" w:date="2011-05-06T23:10:00Z"/>
                <w:rFonts w:ascii="Calibri" w:hAnsi="Calibri" w:cs="Calibri"/>
                <w:lang w:val="en-US"/>
                <w:rPrChange w:id="2005" w:author="Isa" w:date="2011-05-29T01:04:00Z">
                  <w:rPr>
                    <w:ins w:id="200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07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650BB1" w14:textId="77777777" w:rsidR="00C65D9C" w:rsidRPr="00656A28" w:rsidRDefault="00C65D9C" w:rsidP="00C65D9C">
            <w:pPr>
              <w:pStyle w:val="Formalivre"/>
              <w:jc w:val="center"/>
              <w:rPr>
                <w:ins w:id="2008" w:author="Hugo" w:date="2011-05-06T23:10:00Z"/>
                <w:rFonts w:ascii="Calibri" w:hAnsi="Calibri" w:cs="Calibri"/>
                <w:sz w:val="22"/>
              </w:rPr>
            </w:pPr>
            <w:ins w:id="2009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10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7E8641" w14:textId="77777777" w:rsidR="00C65D9C" w:rsidRPr="00656A28" w:rsidRDefault="00C65D9C" w:rsidP="00C65D9C">
            <w:pPr>
              <w:pStyle w:val="Formalivre"/>
              <w:jc w:val="center"/>
              <w:rPr>
                <w:ins w:id="201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12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F14D40" w14:textId="77777777" w:rsidR="00C65D9C" w:rsidRPr="00656A28" w:rsidRDefault="00C65D9C" w:rsidP="00C65D9C">
            <w:pPr>
              <w:pStyle w:val="Formalivre"/>
              <w:jc w:val="center"/>
              <w:rPr>
                <w:ins w:id="2013" w:author="Hugo" w:date="2011-05-06T23:10:00Z"/>
                <w:rFonts w:ascii="Calibri" w:hAnsi="Calibri" w:cs="Calibri"/>
                <w:sz w:val="22"/>
                <w:lang w:val="en-US"/>
              </w:rPr>
            </w:pPr>
            <w:ins w:id="201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Filters the Help database with his keywords</w:t>
              </w:r>
            </w:ins>
          </w:p>
        </w:tc>
      </w:tr>
      <w:tr w:rsidR="00C65D9C" w:rsidRPr="001D1635" w14:paraId="3687C3B1" w14:textId="77777777" w:rsidTr="001F0F68">
        <w:trPr>
          <w:cantSplit/>
          <w:trHeight w:val="289"/>
          <w:ins w:id="2015" w:author="Hugo" w:date="2011-05-06T23:10:00Z"/>
          <w:trPrChange w:id="2016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17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B49D74" w14:textId="77777777" w:rsidR="00C65D9C" w:rsidRPr="008B2F5C" w:rsidRDefault="00C65D9C" w:rsidP="00C65D9C">
            <w:pPr>
              <w:pStyle w:val="Formalivre"/>
              <w:jc w:val="center"/>
              <w:rPr>
                <w:ins w:id="2018" w:author="Hugo" w:date="2011-05-06T23:10:00Z"/>
                <w:rFonts w:ascii="Calibri" w:hAnsi="Calibri" w:cs="Calibri"/>
                <w:lang w:val="en-US"/>
                <w:rPrChange w:id="2019" w:author="Isa" w:date="2011-05-29T01:04:00Z">
                  <w:rPr>
                    <w:ins w:id="202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21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0935FE" w14:textId="77777777" w:rsidR="00C65D9C" w:rsidRPr="00656A28" w:rsidRDefault="00C65D9C" w:rsidP="00C65D9C">
            <w:pPr>
              <w:pStyle w:val="Formalivre"/>
              <w:jc w:val="center"/>
              <w:rPr>
                <w:ins w:id="2022" w:author="Hugo" w:date="2011-05-06T23:10:00Z"/>
                <w:rFonts w:ascii="Calibri" w:hAnsi="Calibri" w:cs="Calibri"/>
                <w:sz w:val="22"/>
              </w:rPr>
            </w:pPr>
            <w:ins w:id="2023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2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693CB8" w14:textId="77777777" w:rsidR="00C65D9C" w:rsidRPr="00656A28" w:rsidRDefault="00C65D9C" w:rsidP="00C65D9C">
            <w:pPr>
              <w:pStyle w:val="Formalivre"/>
              <w:rPr>
                <w:ins w:id="202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26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4B4AF6" w14:textId="77777777" w:rsidR="00C65D9C" w:rsidRPr="00656A28" w:rsidRDefault="00C65D9C" w:rsidP="00C65D9C">
            <w:pPr>
              <w:pStyle w:val="Formalivre"/>
              <w:jc w:val="center"/>
              <w:rPr>
                <w:ins w:id="2027" w:author="Hugo" w:date="2011-05-06T23:10:00Z"/>
                <w:rFonts w:ascii="Calibri" w:hAnsi="Calibri" w:cs="Calibri"/>
                <w:sz w:val="22"/>
                <w:lang w:val="en-US"/>
              </w:rPr>
            </w:pPr>
            <w:ins w:id="202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Presents the search results, with links to the articles</w:t>
              </w:r>
            </w:ins>
          </w:p>
        </w:tc>
      </w:tr>
      <w:tr w:rsidR="00C65D9C" w:rsidRPr="001D1635" w14:paraId="6C2D95C2" w14:textId="77777777" w:rsidTr="001F0F68">
        <w:trPr>
          <w:cantSplit/>
          <w:trHeight w:val="289"/>
          <w:ins w:id="2029" w:author="Hugo" w:date="2011-05-06T23:10:00Z"/>
          <w:trPrChange w:id="2030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31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6B2EC0" w14:textId="77777777" w:rsidR="00C65D9C" w:rsidRPr="008B2F5C" w:rsidRDefault="00C65D9C" w:rsidP="00C65D9C">
            <w:pPr>
              <w:pStyle w:val="Formalivre"/>
              <w:jc w:val="center"/>
              <w:rPr>
                <w:ins w:id="2032" w:author="Hugo" w:date="2011-05-06T23:10:00Z"/>
                <w:rFonts w:ascii="Calibri" w:hAnsi="Calibri" w:cs="Calibri"/>
                <w:lang w:val="en-US"/>
                <w:rPrChange w:id="2033" w:author="Isa" w:date="2011-05-29T01:04:00Z">
                  <w:rPr>
                    <w:ins w:id="2034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35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ED403C" w14:textId="77777777" w:rsidR="00C65D9C" w:rsidRPr="00656A28" w:rsidRDefault="00C65D9C" w:rsidP="00C65D9C">
            <w:pPr>
              <w:pStyle w:val="Formalivre"/>
              <w:jc w:val="center"/>
              <w:rPr>
                <w:ins w:id="2036" w:author="Hugo" w:date="2011-05-06T23:10:00Z"/>
                <w:rFonts w:ascii="Calibri" w:hAnsi="Calibri" w:cs="Calibri"/>
                <w:sz w:val="22"/>
              </w:rPr>
            </w:pPr>
            <w:ins w:id="2037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38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C61863" w14:textId="77777777" w:rsidR="00C65D9C" w:rsidRPr="00656A28" w:rsidRDefault="00C65D9C" w:rsidP="00C65D9C">
            <w:pPr>
              <w:pStyle w:val="Formalivre"/>
              <w:jc w:val="center"/>
              <w:rPr>
                <w:ins w:id="2039" w:author="Hugo" w:date="2011-05-06T23:10:00Z"/>
                <w:rFonts w:ascii="Calibri" w:hAnsi="Calibri" w:cs="Calibri"/>
                <w:lang w:val="en-US"/>
              </w:rPr>
            </w:pPr>
            <w:ins w:id="204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Clicks on a link to an article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4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A25898" w14:textId="77777777" w:rsidR="00C65D9C" w:rsidRPr="008B2F5C" w:rsidRDefault="00C65D9C" w:rsidP="00C65D9C">
            <w:pPr>
              <w:pStyle w:val="Formalivre"/>
              <w:jc w:val="center"/>
              <w:rPr>
                <w:ins w:id="2042" w:author="Hugo" w:date="2011-05-06T23:10:00Z"/>
                <w:rFonts w:ascii="Calibri" w:hAnsi="Calibri" w:cs="Calibri"/>
                <w:sz w:val="22"/>
                <w:lang w:val="en-US"/>
                <w:rPrChange w:id="2043" w:author="Isa" w:date="2011-05-29T01:04:00Z">
                  <w:rPr>
                    <w:ins w:id="2044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656A28" w14:paraId="6C368C27" w14:textId="77777777" w:rsidTr="001F0F68">
        <w:trPr>
          <w:cantSplit/>
          <w:trHeight w:val="381"/>
          <w:ins w:id="2045" w:author="Hugo" w:date="2011-05-06T23:10:00Z"/>
          <w:trPrChange w:id="2046" w:author="Hugo" w:date="2011-05-06T23:45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47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D72BD0" w14:textId="77777777" w:rsidR="00C65D9C" w:rsidRPr="008B2F5C" w:rsidRDefault="00C65D9C" w:rsidP="00C65D9C">
            <w:pPr>
              <w:pStyle w:val="Formalivre"/>
              <w:jc w:val="center"/>
              <w:rPr>
                <w:ins w:id="2048" w:author="Hugo" w:date="2011-05-06T23:10:00Z"/>
                <w:rFonts w:ascii="Calibri" w:hAnsi="Calibri" w:cs="Calibri"/>
                <w:lang w:val="en-US"/>
                <w:rPrChange w:id="2049" w:author="Isa" w:date="2011-05-29T01:04:00Z">
                  <w:rPr>
                    <w:ins w:id="205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51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B8999C" w14:textId="77777777" w:rsidR="00C65D9C" w:rsidRPr="00656A28" w:rsidRDefault="00C65D9C" w:rsidP="00C65D9C">
            <w:pPr>
              <w:pStyle w:val="Formalivre"/>
              <w:jc w:val="center"/>
              <w:rPr>
                <w:ins w:id="2052" w:author="Hugo" w:date="2011-05-06T23:10:00Z"/>
                <w:rFonts w:ascii="Calibri" w:hAnsi="Calibri" w:cs="Calibri"/>
                <w:sz w:val="22"/>
              </w:rPr>
            </w:pPr>
            <w:ins w:id="2053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05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5CE9E7B6" w14:textId="77777777" w:rsidR="00C65D9C" w:rsidRPr="00656A28" w:rsidRDefault="00C65D9C" w:rsidP="00C65D9C">
            <w:pPr>
              <w:pStyle w:val="Formalivre"/>
              <w:rPr>
                <w:ins w:id="205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56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6B1CA4" w14:textId="77777777" w:rsidR="00C65D9C" w:rsidRPr="00656A28" w:rsidRDefault="00C65D9C" w:rsidP="00C65D9C">
            <w:pPr>
              <w:pStyle w:val="Formalivre"/>
              <w:jc w:val="center"/>
              <w:rPr>
                <w:ins w:id="2057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058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article</w:t>
              </w:r>
              <w:proofErr w:type="spellEnd"/>
            </w:ins>
          </w:p>
        </w:tc>
      </w:tr>
      <w:tr w:rsidR="00C65D9C" w:rsidRPr="001D1635" w14:paraId="0AE49ED4" w14:textId="77777777" w:rsidTr="001F0F68">
        <w:trPr>
          <w:cantSplit/>
          <w:trHeight w:val="401"/>
          <w:ins w:id="2059" w:author="Hugo" w:date="2011-05-06T23:10:00Z"/>
          <w:trPrChange w:id="2060" w:author="Hugo" w:date="2011-05-06T23:45:00Z">
            <w:trPr>
              <w:cantSplit/>
              <w:trHeight w:val="40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61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ABA670" w14:textId="77777777" w:rsidR="00C65D9C" w:rsidRPr="00656A28" w:rsidRDefault="00C65D9C" w:rsidP="00C65D9C">
            <w:pPr>
              <w:pStyle w:val="Formalivre"/>
              <w:jc w:val="center"/>
              <w:rPr>
                <w:ins w:id="206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63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1CCA50" w14:textId="77777777" w:rsidR="00C65D9C" w:rsidRPr="00656A28" w:rsidRDefault="00C65D9C" w:rsidP="00C65D9C">
            <w:pPr>
              <w:pStyle w:val="Formalivre"/>
              <w:jc w:val="center"/>
              <w:rPr>
                <w:ins w:id="2064" w:author="Hugo" w:date="2011-05-06T23:10:00Z"/>
                <w:rFonts w:ascii="Calibri" w:hAnsi="Calibri" w:cs="Calibri"/>
                <w:sz w:val="22"/>
              </w:rPr>
            </w:pPr>
            <w:ins w:id="2065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66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8A3EAC" w14:textId="77777777" w:rsidR="00C65D9C" w:rsidRPr="00656A28" w:rsidRDefault="00C65D9C" w:rsidP="00C65D9C">
            <w:pPr>
              <w:pStyle w:val="Formalivre"/>
              <w:jc w:val="center"/>
              <w:rPr>
                <w:ins w:id="2067" w:author="Hugo" w:date="2011-05-06T23:10:00Z"/>
                <w:rFonts w:ascii="Calibri" w:hAnsi="Calibri" w:cs="Calibri"/>
                <w:lang w:val="en-US"/>
              </w:rPr>
            </w:pPr>
            <w:ins w:id="206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Finds the answer to his query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6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931DA2" w14:textId="77777777" w:rsidR="00C65D9C" w:rsidRPr="00656A28" w:rsidRDefault="00C65D9C" w:rsidP="00C65D9C">
            <w:pPr>
              <w:pStyle w:val="Formalivre"/>
              <w:jc w:val="center"/>
              <w:rPr>
                <w:ins w:id="2070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250D2496" w14:textId="77777777" w:rsidTr="001F0F68">
        <w:trPr>
          <w:cantSplit/>
          <w:trHeight w:val="289"/>
          <w:ins w:id="2071" w:author="Hugo" w:date="2011-05-06T23:10:00Z"/>
          <w:trPrChange w:id="2072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73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ADEFB9" w14:textId="77777777" w:rsidR="00C65D9C" w:rsidRPr="008B2F5C" w:rsidRDefault="00C65D9C" w:rsidP="00C65D9C">
            <w:pPr>
              <w:pStyle w:val="Formalivre"/>
              <w:jc w:val="center"/>
              <w:rPr>
                <w:ins w:id="2074" w:author="Hugo" w:date="2011-05-06T23:10:00Z"/>
                <w:rFonts w:ascii="Calibri" w:hAnsi="Calibri" w:cs="Calibri"/>
                <w:lang w:val="en-US"/>
                <w:rPrChange w:id="2075" w:author="Isa" w:date="2011-05-29T01:04:00Z">
                  <w:rPr>
                    <w:ins w:id="207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77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D27BB3" w14:textId="77777777" w:rsidR="00C65D9C" w:rsidRPr="00656A28" w:rsidRDefault="00C65D9C" w:rsidP="00C65D9C">
            <w:pPr>
              <w:pStyle w:val="Formalivre"/>
              <w:jc w:val="center"/>
              <w:rPr>
                <w:ins w:id="2078" w:author="Hugo" w:date="2011-05-06T23:10:00Z"/>
                <w:rFonts w:ascii="Calibri" w:hAnsi="Calibri" w:cs="Calibri"/>
                <w:sz w:val="22"/>
              </w:rPr>
            </w:pPr>
            <w:ins w:id="2079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80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E066A7" w14:textId="77777777" w:rsidR="00C65D9C" w:rsidRPr="00656A28" w:rsidRDefault="00C65D9C" w:rsidP="00C65D9C">
            <w:pPr>
              <w:pStyle w:val="Formalivre"/>
              <w:jc w:val="center"/>
              <w:rPr>
                <w:ins w:id="2081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82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CF12B2" w14:textId="77777777" w:rsidR="00C65D9C" w:rsidRPr="00656A28" w:rsidRDefault="00C65D9C" w:rsidP="00C65D9C">
            <w:pPr>
              <w:pStyle w:val="Formalivre"/>
              <w:jc w:val="center"/>
              <w:rPr>
                <w:ins w:id="2083" w:author="Hugo" w:date="2011-05-06T23:10:00Z"/>
                <w:rFonts w:ascii="Calibri" w:hAnsi="Calibri" w:cs="Calibri"/>
                <w:sz w:val="22"/>
              </w:rPr>
            </w:pPr>
            <w:ins w:id="2084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68A6E138" w14:textId="77777777" w:rsidTr="001F0F68">
        <w:trPr>
          <w:cantSplit/>
          <w:trHeight w:val="289"/>
          <w:ins w:id="2085" w:author="Hugo" w:date="2011-05-06T23:10:00Z"/>
          <w:trPrChange w:id="2086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87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4153F4" w14:textId="77777777" w:rsidR="00C65D9C" w:rsidRPr="00656A28" w:rsidRDefault="00C65D9C" w:rsidP="00C65D9C">
            <w:pPr>
              <w:pStyle w:val="Formalivre"/>
              <w:jc w:val="center"/>
              <w:rPr>
                <w:ins w:id="2088" w:author="Hugo" w:date="2011-05-06T23:10:00Z"/>
                <w:rFonts w:ascii="Calibri" w:hAnsi="Calibri" w:cs="Calibri"/>
                <w:b/>
                <w:sz w:val="22"/>
                <w:lang w:val="en-US"/>
              </w:rPr>
            </w:pPr>
            <w:ins w:id="2089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Alternative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090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6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091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a:             </w:t>
              </w:r>
            </w:ins>
          </w:p>
          <w:p w14:paraId="593E79BA" w14:textId="77777777" w:rsidR="00C65D9C" w:rsidRPr="00656A28" w:rsidRDefault="00C65D9C" w:rsidP="00C65D9C">
            <w:pPr>
              <w:pStyle w:val="Formalivre"/>
              <w:jc w:val="center"/>
              <w:rPr>
                <w:ins w:id="2092" w:author="Hugo" w:date="2011-05-06T23:10:00Z"/>
                <w:rFonts w:ascii="Calibri" w:hAnsi="Calibri" w:cs="Calibri"/>
                <w:sz w:val="22"/>
                <w:lang w:val="en-US"/>
              </w:rPr>
            </w:pPr>
            <w:ins w:id="2093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did not find an answer on the presented article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9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D0B65A" w14:textId="77777777" w:rsidR="00C65D9C" w:rsidRPr="008B2F5C" w:rsidRDefault="00C65D9C" w:rsidP="00C65D9C">
            <w:pPr>
              <w:pStyle w:val="Formalivre"/>
              <w:jc w:val="center"/>
              <w:rPr>
                <w:ins w:id="2095" w:author="Hugo" w:date="2011-05-06T23:10:00Z"/>
                <w:rFonts w:ascii="Calibri" w:hAnsi="Calibri" w:cs="Calibri"/>
                <w:lang w:val="en-US"/>
                <w:rPrChange w:id="2096" w:author="Isa" w:date="2011-05-29T01:04:00Z">
                  <w:rPr>
                    <w:ins w:id="209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98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F0761B" w14:textId="77777777" w:rsidR="00C65D9C" w:rsidRPr="00656A28" w:rsidRDefault="00C65D9C" w:rsidP="00C65D9C">
            <w:pPr>
              <w:pStyle w:val="Formalivre"/>
              <w:jc w:val="center"/>
              <w:rPr>
                <w:ins w:id="2099" w:author="Hugo" w:date="2011-05-06T23:10:00Z"/>
                <w:rFonts w:ascii="Calibri" w:hAnsi="Calibri" w:cs="Calibri"/>
                <w:b/>
                <w:sz w:val="22"/>
              </w:rPr>
            </w:pPr>
            <w:ins w:id="210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0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EFDABB" w14:textId="77777777" w:rsidR="00C65D9C" w:rsidRPr="00656A28" w:rsidRDefault="00C65D9C" w:rsidP="00C65D9C">
            <w:pPr>
              <w:pStyle w:val="Formalivre"/>
              <w:jc w:val="center"/>
              <w:rPr>
                <w:ins w:id="2102" w:author="Hugo" w:date="2011-05-06T23:10:00Z"/>
                <w:rFonts w:ascii="Calibri" w:hAnsi="Calibri" w:cs="Calibri"/>
                <w:b/>
                <w:sz w:val="22"/>
              </w:rPr>
            </w:pPr>
            <w:ins w:id="210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08CF7604" w14:textId="77777777" w:rsidTr="001F0F68">
        <w:trPr>
          <w:cantSplit/>
          <w:trHeight w:val="289"/>
          <w:ins w:id="2104" w:author="Hugo" w:date="2011-05-06T23:10:00Z"/>
          <w:trPrChange w:id="210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06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1AFE67" w14:textId="77777777" w:rsidR="00C65D9C" w:rsidRPr="00656A28" w:rsidRDefault="00C65D9C" w:rsidP="00C65D9C">
            <w:pPr>
              <w:pStyle w:val="Formalivre"/>
              <w:jc w:val="center"/>
              <w:rPr>
                <w:ins w:id="210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0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9EA62F" w14:textId="77777777" w:rsidR="00C65D9C" w:rsidRPr="00656A28" w:rsidRDefault="00C65D9C" w:rsidP="00C65D9C">
            <w:pPr>
              <w:pStyle w:val="Formalivre"/>
              <w:jc w:val="center"/>
              <w:rPr>
                <w:ins w:id="2109" w:author="Hugo" w:date="2011-05-06T23:10:00Z"/>
                <w:rFonts w:ascii="Calibri" w:hAnsi="Calibri" w:cs="Calibri"/>
                <w:sz w:val="22"/>
              </w:rPr>
            </w:pPr>
            <w:ins w:id="2110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1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5A4112" w14:textId="77777777" w:rsidR="00C65D9C" w:rsidRPr="00656A28" w:rsidRDefault="00C65D9C" w:rsidP="00C65D9C">
            <w:pPr>
              <w:pStyle w:val="Formalivre"/>
              <w:jc w:val="center"/>
              <w:rPr>
                <w:ins w:id="211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113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Presses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Back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button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1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7F543D" w14:textId="77777777" w:rsidR="00C65D9C" w:rsidRPr="00656A28" w:rsidRDefault="00C65D9C" w:rsidP="00C65D9C">
            <w:pPr>
              <w:pStyle w:val="Formalivre"/>
              <w:jc w:val="center"/>
              <w:rPr>
                <w:ins w:id="2115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1D1635" w14:paraId="05057DFA" w14:textId="77777777" w:rsidTr="001F0F68">
        <w:trPr>
          <w:cantSplit/>
          <w:trHeight w:val="289"/>
          <w:ins w:id="2116" w:author="Hugo" w:date="2011-05-06T23:10:00Z"/>
          <w:trPrChange w:id="211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18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EF205E" w14:textId="77777777" w:rsidR="00C65D9C" w:rsidRPr="00656A28" w:rsidRDefault="00C65D9C" w:rsidP="00C65D9C">
            <w:pPr>
              <w:pStyle w:val="Formalivre"/>
              <w:jc w:val="center"/>
              <w:rPr>
                <w:ins w:id="211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2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B9705F" w14:textId="77777777" w:rsidR="00C65D9C" w:rsidRPr="00656A28" w:rsidRDefault="00C65D9C" w:rsidP="00C65D9C">
            <w:pPr>
              <w:pStyle w:val="Formalivre"/>
              <w:jc w:val="center"/>
              <w:rPr>
                <w:ins w:id="2121" w:author="Hugo" w:date="2011-05-06T23:10:00Z"/>
                <w:rFonts w:ascii="Calibri" w:hAnsi="Calibri" w:cs="Calibri"/>
                <w:sz w:val="22"/>
              </w:rPr>
            </w:pPr>
            <w:ins w:id="2122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2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18A529" w14:textId="77777777" w:rsidR="00C65D9C" w:rsidRPr="00656A28" w:rsidRDefault="00C65D9C" w:rsidP="00C65D9C">
            <w:pPr>
              <w:pStyle w:val="Formalivre"/>
              <w:jc w:val="center"/>
              <w:rPr>
                <w:ins w:id="212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2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84D5A8" w14:textId="77777777" w:rsidR="00C65D9C" w:rsidRPr="00656A28" w:rsidRDefault="00C65D9C" w:rsidP="00C65D9C">
            <w:pPr>
              <w:pStyle w:val="Formalivre"/>
              <w:jc w:val="center"/>
              <w:rPr>
                <w:ins w:id="2126" w:author="Hugo" w:date="2011-05-06T23:10:00Z"/>
                <w:rFonts w:ascii="Calibri" w:hAnsi="Calibri" w:cs="Calibri"/>
                <w:sz w:val="22"/>
                <w:lang w:val="en-US"/>
              </w:rPr>
            </w:pPr>
            <w:ins w:id="212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3 of the Main Flow</w:t>
              </w:r>
            </w:ins>
          </w:p>
        </w:tc>
      </w:tr>
      <w:tr w:rsidR="00C65D9C" w:rsidRPr="00656A28" w14:paraId="0D83CA97" w14:textId="77777777" w:rsidTr="001F0F68">
        <w:trPr>
          <w:cantSplit/>
          <w:trHeight w:val="289"/>
          <w:ins w:id="2128" w:author="Hugo" w:date="2011-05-06T23:10:00Z"/>
          <w:trPrChange w:id="212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30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BEA188" w14:textId="77777777" w:rsidR="00C65D9C" w:rsidRPr="00656A28" w:rsidRDefault="00C65D9C" w:rsidP="00C65D9C">
            <w:pPr>
              <w:pStyle w:val="Formalivre"/>
              <w:jc w:val="center"/>
              <w:rPr>
                <w:ins w:id="2131" w:author="Hugo" w:date="2011-05-06T23:10:00Z"/>
                <w:rFonts w:ascii="Calibri" w:hAnsi="Calibri" w:cs="Calibri"/>
                <w:b/>
                <w:sz w:val="22"/>
                <w:lang w:val="en-US"/>
              </w:rPr>
            </w:pPr>
            <w:ins w:id="2132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Alternative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133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4a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134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:  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  </w:t>
              </w:r>
            </w:ins>
          </w:p>
          <w:p w14:paraId="3247C3B6" w14:textId="77777777" w:rsidR="00C65D9C" w:rsidRPr="00656A28" w:rsidRDefault="00C65D9C" w:rsidP="00C65D9C">
            <w:pPr>
              <w:pStyle w:val="Formalivre"/>
              <w:jc w:val="center"/>
              <w:rPr>
                <w:ins w:id="2135" w:author="Hugo" w:date="2011-05-06T23:10:00Z"/>
                <w:rFonts w:ascii="Calibri" w:hAnsi="Calibri" w:cs="Calibri"/>
                <w:sz w:val="22"/>
                <w:lang w:val="en-US"/>
              </w:rPr>
            </w:pPr>
            <w:ins w:id="2136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137" w:author="Isa" w:date="2011-05-29T01:04:00Z">
                    <w:rPr>
                      <w:rFonts w:ascii="Calibri" w:eastAsia="Times New Roman" w:hAnsi="Calibri" w:cs="Calibri"/>
                      <w:b/>
                      <w:color w:val="auto"/>
                      <w:sz w:val="22"/>
                      <w:szCs w:val="24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reached the end of the search results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3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2BE6C7" w14:textId="77777777" w:rsidR="00C65D9C" w:rsidRPr="008B2F5C" w:rsidRDefault="00C65D9C" w:rsidP="00C65D9C">
            <w:pPr>
              <w:pStyle w:val="Formalivre"/>
              <w:jc w:val="center"/>
              <w:rPr>
                <w:ins w:id="2139" w:author="Hugo" w:date="2011-05-06T23:10:00Z"/>
                <w:rFonts w:ascii="Calibri" w:hAnsi="Calibri" w:cs="Calibri"/>
                <w:lang w:val="en-US"/>
                <w:rPrChange w:id="2140" w:author="Isa" w:date="2011-05-29T01:04:00Z">
                  <w:rPr>
                    <w:ins w:id="214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42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41029C" w14:textId="77777777" w:rsidR="00C65D9C" w:rsidRPr="00656A28" w:rsidRDefault="00C65D9C" w:rsidP="00C65D9C">
            <w:pPr>
              <w:pStyle w:val="Formalivre"/>
              <w:jc w:val="center"/>
              <w:rPr>
                <w:ins w:id="2143" w:author="Hugo" w:date="2011-05-06T23:10:00Z"/>
                <w:rFonts w:ascii="Calibri" w:hAnsi="Calibri" w:cs="Calibri"/>
                <w:b/>
                <w:sz w:val="22"/>
              </w:rPr>
            </w:pPr>
            <w:ins w:id="214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4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0DFBDB" w14:textId="77777777" w:rsidR="00C65D9C" w:rsidRPr="00656A28" w:rsidRDefault="00C65D9C" w:rsidP="00C65D9C">
            <w:pPr>
              <w:pStyle w:val="Formalivre"/>
              <w:jc w:val="center"/>
              <w:rPr>
                <w:ins w:id="2146" w:author="Hugo" w:date="2011-05-06T23:10:00Z"/>
                <w:rFonts w:ascii="Calibri" w:hAnsi="Calibri" w:cs="Calibri"/>
                <w:b/>
                <w:sz w:val="22"/>
              </w:rPr>
            </w:pPr>
            <w:ins w:id="214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1D1635" w14:paraId="5FDAE82C" w14:textId="77777777" w:rsidTr="001F0F68">
        <w:trPr>
          <w:cantSplit/>
          <w:trHeight w:val="289"/>
          <w:ins w:id="2148" w:author="Hugo" w:date="2011-05-06T23:10:00Z"/>
          <w:trPrChange w:id="214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50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FFC804" w14:textId="77777777" w:rsidR="00C65D9C" w:rsidRPr="00656A28" w:rsidRDefault="00C65D9C" w:rsidP="00C65D9C">
            <w:pPr>
              <w:pStyle w:val="Formalivre"/>
              <w:jc w:val="center"/>
              <w:rPr>
                <w:ins w:id="215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5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A90E07" w14:textId="77777777" w:rsidR="00C65D9C" w:rsidRPr="00656A28" w:rsidRDefault="00C65D9C" w:rsidP="00C65D9C">
            <w:pPr>
              <w:pStyle w:val="Formalivre"/>
              <w:jc w:val="center"/>
              <w:rPr>
                <w:ins w:id="2153" w:author="Hugo" w:date="2011-05-06T23:10:00Z"/>
                <w:rFonts w:ascii="Calibri" w:hAnsi="Calibri" w:cs="Calibri"/>
                <w:sz w:val="22"/>
              </w:rPr>
            </w:pPr>
            <w:ins w:id="2154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5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8C14CF" w14:textId="77777777" w:rsidR="00C65D9C" w:rsidRPr="00656A28" w:rsidRDefault="00C65D9C" w:rsidP="00C65D9C">
            <w:pPr>
              <w:pStyle w:val="Formalivre"/>
              <w:jc w:val="center"/>
              <w:rPr>
                <w:ins w:id="215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5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07231D" w14:textId="77777777" w:rsidR="00C65D9C" w:rsidRPr="00656A28" w:rsidRDefault="00C65D9C" w:rsidP="00C65D9C">
            <w:pPr>
              <w:pStyle w:val="Formalivre"/>
              <w:jc w:val="center"/>
              <w:rPr>
                <w:ins w:id="2158" w:author="Hugo" w:date="2011-05-06T23:10:00Z"/>
                <w:rFonts w:ascii="Calibri" w:hAnsi="Calibri" w:cs="Calibri"/>
                <w:sz w:val="22"/>
                <w:lang w:val="en-US"/>
              </w:rPr>
            </w:pPr>
            <w:ins w:id="215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1 of the Main Flow</w:t>
              </w:r>
            </w:ins>
          </w:p>
        </w:tc>
      </w:tr>
    </w:tbl>
    <w:p w14:paraId="6C09DB9D" w14:textId="77777777" w:rsidR="00C65D9C" w:rsidRPr="00C65D9C" w:rsidRDefault="00C65D9C">
      <w:pPr>
        <w:tabs>
          <w:tab w:val="left" w:pos="3660"/>
        </w:tabs>
        <w:spacing w:after="0"/>
        <w:rPr>
          <w:ins w:id="2160" w:author="Hugo" w:date="2011-05-06T23:10:00Z"/>
          <w:rFonts w:ascii="Calibri" w:hAnsi="Calibri" w:cs="Calibri"/>
          <w:lang w:val="en-US" w:bidi="x-none"/>
          <w:rPrChange w:id="2161" w:author="Hugo" w:date="2011-05-06T23:11:00Z">
            <w:rPr>
              <w:ins w:id="2162" w:author="Hugo" w:date="2011-05-06T23:10:00Z"/>
              <w:rFonts w:ascii="Calibri" w:hAnsi="Calibri" w:cs="Calibri"/>
              <w:lang w:bidi="x-none"/>
            </w:rPr>
          </w:rPrChange>
        </w:rPr>
        <w:pPrChange w:id="2163" w:author="Hugo" w:date="2011-05-06T23:13:00Z">
          <w:pPr>
            <w:tabs>
              <w:tab w:val="left" w:pos="3660"/>
            </w:tabs>
          </w:pPr>
        </w:pPrChange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2164" w:author="Hugo" w:date="2011-05-06T23:46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2165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1D1635" w14:paraId="6121C74E" w14:textId="77777777" w:rsidTr="001F0F68">
        <w:trPr>
          <w:cantSplit/>
          <w:trHeight w:val="289"/>
          <w:ins w:id="2166" w:author="Hugo" w:date="2011-05-06T23:10:00Z"/>
          <w:trPrChange w:id="2167" w:author="Hugo" w:date="2011-05-06T23:46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68" w:author="Hugo" w:date="2011-05-06T23:46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3B0AFF" w14:textId="77777777" w:rsidR="00C65D9C" w:rsidRPr="00656A28" w:rsidRDefault="00C65D9C" w:rsidP="00C65D9C">
            <w:pPr>
              <w:pStyle w:val="Formalivre"/>
              <w:jc w:val="center"/>
              <w:rPr>
                <w:ins w:id="2169" w:author="Hugo" w:date="2011-05-06T23:10:00Z"/>
                <w:rFonts w:ascii="Calibri" w:hAnsi="Calibri" w:cs="Calibri"/>
                <w:sz w:val="22"/>
                <w:lang w:val="en-US"/>
              </w:rPr>
            </w:pPr>
            <w:ins w:id="2170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171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2172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the characteristics to be used in comparison</w:t>
              </w:r>
            </w:ins>
          </w:p>
        </w:tc>
      </w:tr>
      <w:tr w:rsidR="00C65D9C" w:rsidRPr="00656A28" w14:paraId="76B22059" w14:textId="77777777" w:rsidTr="001F0F68">
        <w:trPr>
          <w:cantSplit/>
          <w:trHeight w:val="289"/>
          <w:ins w:id="2173" w:author="Hugo" w:date="2011-05-06T23:10:00Z"/>
          <w:trPrChange w:id="217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75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E7E00A" w14:textId="77777777" w:rsidR="00C65D9C" w:rsidRPr="00656A28" w:rsidRDefault="00C65D9C" w:rsidP="00C65D9C">
            <w:pPr>
              <w:pStyle w:val="Formalivre"/>
              <w:jc w:val="center"/>
              <w:rPr>
                <w:ins w:id="217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17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78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8ABE44" w14:textId="77777777" w:rsidR="00C65D9C" w:rsidRPr="00656A28" w:rsidRDefault="00C65D9C" w:rsidP="00C65D9C">
            <w:pPr>
              <w:pStyle w:val="Formalivre"/>
              <w:jc w:val="center"/>
              <w:rPr>
                <w:ins w:id="2179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230E20F9" w14:textId="77777777" w:rsidTr="001F0F68">
        <w:trPr>
          <w:cantSplit/>
          <w:trHeight w:val="289"/>
          <w:ins w:id="2180" w:author="Hugo" w:date="2011-05-06T23:10:00Z"/>
          <w:trPrChange w:id="218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82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8FFAE2" w14:textId="77777777" w:rsidR="00C65D9C" w:rsidRPr="00656A28" w:rsidRDefault="00C65D9C" w:rsidP="00C65D9C">
            <w:pPr>
              <w:pStyle w:val="Formalivre"/>
              <w:jc w:val="center"/>
              <w:rPr>
                <w:ins w:id="2183" w:author="Hugo" w:date="2011-05-06T23:10:00Z"/>
                <w:rFonts w:ascii="Calibri" w:hAnsi="Calibri" w:cs="Calibri"/>
                <w:b/>
                <w:sz w:val="22"/>
              </w:rPr>
            </w:pPr>
            <w:ins w:id="218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85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987003" w14:textId="77777777" w:rsidR="00C65D9C" w:rsidRPr="00656A28" w:rsidRDefault="00C65D9C" w:rsidP="00C65D9C">
            <w:pPr>
              <w:pStyle w:val="Formalivre"/>
              <w:jc w:val="center"/>
              <w:rPr>
                <w:ins w:id="2186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599CDEE" w14:textId="77777777" w:rsidTr="001F0F68">
        <w:trPr>
          <w:cantSplit/>
          <w:trHeight w:val="289"/>
          <w:ins w:id="2187" w:author="Hugo" w:date="2011-05-06T23:10:00Z"/>
          <w:trPrChange w:id="218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89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13A9ED" w14:textId="77777777" w:rsidR="00C65D9C" w:rsidRPr="00656A28" w:rsidRDefault="00C65D9C" w:rsidP="00C65D9C">
            <w:pPr>
              <w:pStyle w:val="Formalivre"/>
              <w:jc w:val="center"/>
              <w:rPr>
                <w:ins w:id="2190" w:author="Hugo" w:date="2011-05-06T23:10:00Z"/>
                <w:rFonts w:ascii="Calibri" w:hAnsi="Calibri" w:cs="Calibri"/>
                <w:b/>
                <w:sz w:val="22"/>
              </w:rPr>
            </w:pPr>
            <w:ins w:id="219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92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6ACF27" w14:textId="77777777" w:rsidR="00C65D9C" w:rsidRPr="00656A28" w:rsidRDefault="00C65D9C" w:rsidP="00C65D9C">
            <w:pPr>
              <w:pStyle w:val="Formalivre"/>
              <w:jc w:val="center"/>
              <w:rPr>
                <w:ins w:id="2193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4DEDC630" w14:textId="77777777" w:rsidTr="001F0F68">
        <w:trPr>
          <w:cantSplit/>
          <w:trHeight w:val="289"/>
          <w:ins w:id="2194" w:author="Hugo" w:date="2011-05-06T23:10:00Z"/>
          <w:trPrChange w:id="219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96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7DF73B" w14:textId="77777777" w:rsidR="00C65D9C" w:rsidRPr="00656A28" w:rsidRDefault="00C65D9C" w:rsidP="00C65D9C">
            <w:pPr>
              <w:pStyle w:val="Formalivre"/>
              <w:jc w:val="center"/>
              <w:rPr>
                <w:ins w:id="2197" w:author="Hugo" w:date="2011-05-06T23:10:00Z"/>
                <w:rFonts w:ascii="Calibri" w:hAnsi="Calibri" w:cs="Calibri"/>
                <w:b/>
                <w:sz w:val="22"/>
              </w:rPr>
            </w:pPr>
            <w:ins w:id="219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99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826F1E" w14:textId="77777777" w:rsidR="00C65D9C" w:rsidRPr="00656A28" w:rsidRDefault="00C65D9C" w:rsidP="00C65D9C">
            <w:pPr>
              <w:pStyle w:val="Formalivre"/>
              <w:jc w:val="center"/>
              <w:rPr>
                <w:ins w:id="2200" w:author="Hugo" w:date="2011-05-06T23:10:00Z"/>
                <w:rFonts w:ascii="Calibri" w:hAnsi="Calibri" w:cs="Calibri"/>
                <w:sz w:val="22"/>
                <w:lang w:val="en-US"/>
              </w:rPr>
            </w:pPr>
            <w:ins w:id="220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 which characteristics a client wants to use in a comparison</w:t>
              </w:r>
            </w:ins>
          </w:p>
        </w:tc>
      </w:tr>
      <w:tr w:rsidR="00C65D9C" w:rsidRPr="00656A28" w14:paraId="7EFED5DD" w14:textId="77777777" w:rsidTr="001F0F68">
        <w:trPr>
          <w:cantSplit/>
          <w:trHeight w:val="289"/>
          <w:ins w:id="2202" w:author="Hugo" w:date="2011-05-06T23:10:00Z"/>
          <w:trPrChange w:id="220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04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D8F5AE" w14:textId="77777777" w:rsidR="00C65D9C" w:rsidRPr="00656A28" w:rsidRDefault="00C65D9C" w:rsidP="00C65D9C">
            <w:pPr>
              <w:pStyle w:val="Formalivre"/>
              <w:jc w:val="center"/>
              <w:rPr>
                <w:ins w:id="220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20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07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55F0AC" w14:textId="77777777" w:rsidR="00C65D9C" w:rsidRPr="00656A28" w:rsidRDefault="00C65D9C" w:rsidP="00C65D9C">
            <w:pPr>
              <w:pStyle w:val="Formalivre"/>
              <w:jc w:val="center"/>
              <w:rPr>
                <w:ins w:id="2208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0605439" w14:textId="77777777" w:rsidTr="001F0F68">
        <w:trPr>
          <w:cantSplit/>
          <w:trHeight w:val="289"/>
          <w:ins w:id="2209" w:author="Hugo" w:date="2011-05-06T23:10:00Z"/>
          <w:trPrChange w:id="221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11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5F8842" w14:textId="77777777" w:rsidR="00C65D9C" w:rsidRPr="00656A28" w:rsidRDefault="00C65D9C" w:rsidP="00C65D9C">
            <w:pPr>
              <w:pStyle w:val="Formalivre"/>
              <w:jc w:val="center"/>
              <w:rPr>
                <w:ins w:id="2212" w:author="Hugo" w:date="2011-05-06T23:10:00Z"/>
                <w:rFonts w:ascii="Calibri" w:hAnsi="Calibri" w:cs="Calibri"/>
                <w:b/>
                <w:sz w:val="22"/>
              </w:rPr>
            </w:pPr>
            <w:ins w:id="221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14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FB00F4" w14:textId="77777777" w:rsidR="00C65D9C" w:rsidRPr="00656A28" w:rsidRDefault="00C65D9C" w:rsidP="00C65D9C">
            <w:pPr>
              <w:pStyle w:val="Formalivre"/>
              <w:jc w:val="center"/>
              <w:rPr>
                <w:ins w:id="2215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216" w:author="Hugo" w:date="2011-05-06T23:10:00Z"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characteristics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were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chosen</w:t>
              </w:r>
              <w:proofErr w:type="spellEnd"/>
            </w:ins>
          </w:p>
        </w:tc>
      </w:tr>
      <w:tr w:rsidR="00C65D9C" w:rsidRPr="00656A28" w14:paraId="54138DDD" w14:textId="77777777" w:rsidTr="001F0F68">
        <w:trPr>
          <w:cantSplit/>
          <w:trHeight w:val="289"/>
          <w:ins w:id="2217" w:author="Hugo" w:date="2011-05-06T23:10:00Z"/>
          <w:trPrChange w:id="221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19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8C08C4" w14:textId="77777777" w:rsidR="00C65D9C" w:rsidRPr="00656A28" w:rsidRDefault="00C65D9C" w:rsidP="00C65D9C">
            <w:pPr>
              <w:pStyle w:val="Formalivre"/>
              <w:jc w:val="center"/>
              <w:rPr>
                <w:ins w:id="2220" w:author="Hugo" w:date="2011-05-06T23:10:00Z"/>
                <w:rFonts w:ascii="Calibri" w:hAnsi="Calibri" w:cs="Calibri"/>
                <w:b/>
                <w:sz w:val="22"/>
              </w:rPr>
            </w:pPr>
            <w:ins w:id="222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2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391CFF" w14:textId="77777777" w:rsidR="00C65D9C" w:rsidRPr="00656A28" w:rsidRDefault="00C65D9C" w:rsidP="00C65D9C">
            <w:pPr>
              <w:pStyle w:val="Formalivre"/>
              <w:jc w:val="center"/>
              <w:rPr>
                <w:ins w:id="2223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2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1A3BA8" w14:textId="77777777" w:rsidR="00C65D9C" w:rsidRPr="00656A28" w:rsidRDefault="00C65D9C" w:rsidP="00C65D9C">
            <w:pPr>
              <w:pStyle w:val="Formalivre"/>
              <w:jc w:val="center"/>
              <w:rPr>
                <w:ins w:id="2225" w:author="Hugo" w:date="2011-05-06T23:10:00Z"/>
                <w:rFonts w:ascii="Calibri" w:hAnsi="Calibri" w:cs="Calibri"/>
                <w:b/>
                <w:sz w:val="22"/>
              </w:rPr>
            </w:pPr>
            <w:ins w:id="222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2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6F4769" w14:textId="77777777" w:rsidR="00C65D9C" w:rsidRPr="00656A28" w:rsidRDefault="00C65D9C" w:rsidP="00C65D9C">
            <w:pPr>
              <w:pStyle w:val="Formalivre"/>
              <w:jc w:val="center"/>
              <w:rPr>
                <w:ins w:id="2228" w:author="Hugo" w:date="2011-05-06T23:10:00Z"/>
                <w:rFonts w:ascii="Calibri" w:hAnsi="Calibri" w:cs="Calibri"/>
                <w:b/>
                <w:sz w:val="22"/>
              </w:rPr>
            </w:pPr>
            <w:ins w:id="222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1D1635" w14:paraId="4A58E9F1" w14:textId="77777777" w:rsidTr="001F0F68">
        <w:trPr>
          <w:cantSplit/>
          <w:trHeight w:val="289"/>
          <w:ins w:id="2230" w:author="Hugo" w:date="2011-05-06T23:10:00Z"/>
          <w:trPrChange w:id="223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32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3647E8" w14:textId="77777777" w:rsidR="00C65D9C" w:rsidRPr="00656A28" w:rsidRDefault="00C65D9C" w:rsidP="00C65D9C">
            <w:pPr>
              <w:pStyle w:val="Formalivre"/>
              <w:jc w:val="center"/>
              <w:rPr>
                <w:ins w:id="223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34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7142FB" w14:textId="77777777" w:rsidR="00C65D9C" w:rsidRPr="00656A28" w:rsidRDefault="00C65D9C" w:rsidP="00C65D9C">
            <w:pPr>
              <w:pStyle w:val="Formalivre"/>
              <w:jc w:val="center"/>
              <w:rPr>
                <w:ins w:id="2235" w:author="Hugo" w:date="2011-05-06T23:10:00Z"/>
                <w:rFonts w:ascii="Calibri" w:hAnsi="Calibri" w:cs="Calibri"/>
                <w:sz w:val="22"/>
              </w:rPr>
            </w:pPr>
            <w:ins w:id="2236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37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237DC2" w14:textId="77777777" w:rsidR="00C65D9C" w:rsidRPr="00656A28" w:rsidRDefault="00C65D9C" w:rsidP="00C65D9C">
            <w:pPr>
              <w:pStyle w:val="Formalivre"/>
              <w:jc w:val="center"/>
              <w:rPr>
                <w:ins w:id="2238" w:author="Hugo" w:date="2011-05-06T23:10:00Z"/>
                <w:rFonts w:ascii="Calibri" w:hAnsi="Calibri" w:cs="Calibri"/>
                <w:sz w:val="22"/>
                <w:lang w:val="en-US"/>
              </w:rPr>
            </w:pPr>
            <w:ins w:id="2239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2240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Ask for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the characteristics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4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9C6EF1" w14:textId="77777777" w:rsidR="00C65D9C" w:rsidRPr="008B2F5C" w:rsidRDefault="00C65D9C" w:rsidP="00C65D9C">
            <w:pPr>
              <w:pStyle w:val="Formalivre"/>
              <w:jc w:val="center"/>
              <w:rPr>
                <w:ins w:id="2242" w:author="Hugo" w:date="2011-05-06T23:10:00Z"/>
                <w:rFonts w:ascii="Calibri" w:hAnsi="Calibri" w:cs="Calibri"/>
                <w:lang w:val="en-US"/>
                <w:rPrChange w:id="2243" w:author="Isa" w:date="2011-05-29T01:04:00Z">
                  <w:rPr>
                    <w:ins w:id="2244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1D1635" w14:paraId="3B9D24E3" w14:textId="77777777" w:rsidTr="001F0F68">
        <w:trPr>
          <w:cantSplit/>
          <w:trHeight w:val="289"/>
          <w:ins w:id="2245" w:author="Hugo" w:date="2011-05-06T23:10:00Z"/>
          <w:trPrChange w:id="224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47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13ACF3" w14:textId="77777777" w:rsidR="00C65D9C" w:rsidRPr="008B2F5C" w:rsidRDefault="00C65D9C" w:rsidP="00C65D9C">
            <w:pPr>
              <w:pStyle w:val="Formalivre"/>
              <w:jc w:val="center"/>
              <w:rPr>
                <w:ins w:id="2248" w:author="Hugo" w:date="2011-05-06T23:10:00Z"/>
                <w:rFonts w:ascii="Calibri" w:hAnsi="Calibri" w:cs="Calibri"/>
                <w:lang w:val="en-US"/>
                <w:rPrChange w:id="2249" w:author="Isa" w:date="2011-05-29T01:04:00Z">
                  <w:rPr>
                    <w:ins w:id="225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5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DEBD6C" w14:textId="77777777" w:rsidR="00C65D9C" w:rsidRPr="00656A28" w:rsidRDefault="00C65D9C" w:rsidP="00C65D9C">
            <w:pPr>
              <w:pStyle w:val="Formalivre"/>
              <w:jc w:val="center"/>
              <w:rPr>
                <w:ins w:id="2252" w:author="Hugo" w:date="2011-05-06T23:10:00Z"/>
                <w:rFonts w:ascii="Calibri" w:hAnsi="Calibri" w:cs="Calibri"/>
                <w:sz w:val="22"/>
              </w:rPr>
            </w:pPr>
            <w:ins w:id="2253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5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15953B" w14:textId="77777777" w:rsidR="00C65D9C" w:rsidRPr="00656A28" w:rsidRDefault="00C65D9C" w:rsidP="00C65D9C">
            <w:pPr>
              <w:pStyle w:val="Formalivre"/>
              <w:jc w:val="center"/>
              <w:rPr>
                <w:ins w:id="225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5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0AA65E" w14:textId="77777777" w:rsidR="00C65D9C" w:rsidRPr="00656A28" w:rsidRDefault="00C65D9C" w:rsidP="00C65D9C">
            <w:pPr>
              <w:pStyle w:val="Formalivre"/>
              <w:jc w:val="center"/>
              <w:rPr>
                <w:ins w:id="2257" w:author="Hugo" w:date="2011-05-06T23:10:00Z"/>
                <w:rFonts w:ascii="Calibri" w:hAnsi="Calibri" w:cs="Calibri"/>
                <w:sz w:val="22"/>
                <w:lang w:val="en-US"/>
              </w:rPr>
            </w:pPr>
            <w:ins w:id="225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Lists the characteristics available for comparison</w:t>
              </w:r>
            </w:ins>
          </w:p>
        </w:tc>
      </w:tr>
      <w:tr w:rsidR="00C65D9C" w:rsidRPr="001D1635" w14:paraId="28989692" w14:textId="77777777" w:rsidTr="001F0F68">
        <w:trPr>
          <w:cantSplit/>
          <w:trHeight w:val="289"/>
          <w:ins w:id="2259" w:author="Hugo" w:date="2011-05-06T23:10:00Z"/>
          <w:trPrChange w:id="226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61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9CEFE9" w14:textId="77777777" w:rsidR="00C65D9C" w:rsidRPr="008B2F5C" w:rsidRDefault="00C65D9C" w:rsidP="00C65D9C">
            <w:pPr>
              <w:pStyle w:val="Formalivre"/>
              <w:jc w:val="center"/>
              <w:rPr>
                <w:ins w:id="2262" w:author="Hugo" w:date="2011-05-06T23:10:00Z"/>
                <w:rFonts w:ascii="Calibri" w:hAnsi="Calibri" w:cs="Calibri"/>
                <w:lang w:val="en-US"/>
                <w:rPrChange w:id="2263" w:author="Isa" w:date="2011-05-29T01:04:00Z">
                  <w:rPr>
                    <w:ins w:id="2264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6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AC7026" w14:textId="77777777" w:rsidR="00C65D9C" w:rsidRPr="00656A28" w:rsidRDefault="00C65D9C" w:rsidP="00C65D9C">
            <w:pPr>
              <w:pStyle w:val="Formalivre"/>
              <w:jc w:val="center"/>
              <w:rPr>
                <w:ins w:id="2266" w:author="Hugo" w:date="2011-05-06T23:10:00Z"/>
                <w:rFonts w:ascii="Calibri" w:hAnsi="Calibri" w:cs="Calibri"/>
                <w:sz w:val="22"/>
              </w:rPr>
            </w:pPr>
            <w:ins w:id="22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6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57259D" w14:textId="77777777" w:rsidR="00C65D9C" w:rsidRPr="00656A28" w:rsidRDefault="00C65D9C" w:rsidP="00C65D9C">
            <w:pPr>
              <w:pStyle w:val="Formalivre"/>
              <w:jc w:val="center"/>
              <w:rPr>
                <w:ins w:id="2269" w:author="Hugo" w:date="2011-05-06T23:10:00Z"/>
                <w:rFonts w:ascii="Calibri" w:hAnsi="Calibri" w:cs="Calibri"/>
                <w:sz w:val="22"/>
                <w:lang w:val="en-US"/>
              </w:rPr>
            </w:pPr>
            <w:ins w:id="227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Checks the characteristics that user wants to use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7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4AE0A2" w14:textId="77777777" w:rsidR="00C65D9C" w:rsidRPr="008B2F5C" w:rsidRDefault="00C65D9C" w:rsidP="00C65D9C">
            <w:pPr>
              <w:pStyle w:val="Formalivre"/>
              <w:jc w:val="center"/>
              <w:rPr>
                <w:ins w:id="2272" w:author="Hugo" w:date="2011-05-06T23:10:00Z"/>
                <w:rFonts w:ascii="Calibri" w:hAnsi="Calibri" w:cs="Calibri"/>
                <w:lang w:val="en-US"/>
                <w:rPrChange w:id="2273" w:author="Isa" w:date="2011-05-29T01:04:00Z">
                  <w:rPr>
                    <w:ins w:id="2274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1D1635" w14:paraId="70B8A1BB" w14:textId="77777777" w:rsidTr="001F0F68">
        <w:trPr>
          <w:cantSplit/>
          <w:trHeight w:val="289"/>
          <w:ins w:id="2275" w:author="Hugo" w:date="2011-05-06T23:10:00Z"/>
          <w:trPrChange w:id="227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77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D53237" w14:textId="77777777" w:rsidR="00C65D9C" w:rsidRPr="008B2F5C" w:rsidRDefault="00C65D9C" w:rsidP="00C65D9C">
            <w:pPr>
              <w:pStyle w:val="Formalivre"/>
              <w:jc w:val="center"/>
              <w:rPr>
                <w:ins w:id="2278" w:author="Hugo" w:date="2011-05-06T23:10:00Z"/>
                <w:rFonts w:ascii="Calibri" w:hAnsi="Calibri" w:cs="Calibri"/>
                <w:lang w:val="en-US"/>
                <w:rPrChange w:id="2279" w:author="Isa" w:date="2011-05-29T01:04:00Z">
                  <w:rPr>
                    <w:ins w:id="228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8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F40CEC" w14:textId="77777777" w:rsidR="00C65D9C" w:rsidRPr="00656A28" w:rsidRDefault="00C65D9C" w:rsidP="00C65D9C">
            <w:pPr>
              <w:pStyle w:val="Formalivre"/>
              <w:jc w:val="center"/>
              <w:rPr>
                <w:ins w:id="2282" w:author="Hugo" w:date="2011-05-06T23:10:00Z"/>
                <w:rFonts w:ascii="Calibri" w:hAnsi="Calibri" w:cs="Calibri"/>
                <w:sz w:val="22"/>
              </w:rPr>
            </w:pPr>
            <w:ins w:id="2283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8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A08244" w14:textId="77777777" w:rsidR="00C65D9C" w:rsidRPr="00656A28" w:rsidRDefault="00C65D9C" w:rsidP="00C65D9C">
            <w:pPr>
              <w:pStyle w:val="Formalivre"/>
              <w:jc w:val="center"/>
              <w:rPr>
                <w:ins w:id="2285" w:author="Hugo" w:date="2011-05-06T23:10:00Z"/>
                <w:rFonts w:ascii="Calibri" w:hAnsi="Calibri" w:cs="Calibri"/>
                <w:lang w:val="en-US"/>
              </w:rPr>
            </w:pPr>
            <w:ins w:id="228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Clicks on the Proceed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8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B24973" w14:textId="77777777" w:rsidR="00C65D9C" w:rsidRPr="008B2F5C" w:rsidRDefault="00C65D9C" w:rsidP="00C65D9C">
            <w:pPr>
              <w:pStyle w:val="Formalivre"/>
              <w:jc w:val="center"/>
              <w:rPr>
                <w:ins w:id="2288" w:author="Hugo" w:date="2011-05-06T23:10:00Z"/>
                <w:rFonts w:ascii="Calibri" w:hAnsi="Calibri" w:cs="Calibri"/>
                <w:sz w:val="22"/>
                <w:lang w:val="en-US"/>
                <w:rPrChange w:id="2289" w:author="Isa" w:date="2011-05-29T01:04:00Z">
                  <w:rPr>
                    <w:ins w:id="2290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656A28" w14:paraId="4EBB8F5A" w14:textId="77777777" w:rsidTr="001F0F68">
        <w:trPr>
          <w:cantSplit/>
          <w:trHeight w:val="381"/>
          <w:ins w:id="2291" w:author="Hugo" w:date="2011-05-06T23:10:00Z"/>
          <w:trPrChange w:id="2292" w:author="Hugo" w:date="2011-05-06T23:46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93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2184C8" w14:textId="77777777" w:rsidR="00C65D9C" w:rsidRPr="008B2F5C" w:rsidRDefault="00C65D9C" w:rsidP="00C65D9C">
            <w:pPr>
              <w:pStyle w:val="Formalivre"/>
              <w:jc w:val="center"/>
              <w:rPr>
                <w:ins w:id="2294" w:author="Hugo" w:date="2011-05-06T23:10:00Z"/>
                <w:rFonts w:ascii="Calibri" w:hAnsi="Calibri" w:cs="Calibri"/>
                <w:lang w:val="en-US"/>
                <w:rPrChange w:id="2295" w:author="Isa" w:date="2011-05-29T01:04:00Z">
                  <w:rPr>
                    <w:ins w:id="229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9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EFE49D" w14:textId="77777777" w:rsidR="00C65D9C" w:rsidRPr="00656A28" w:rsidRDefault="00C65D9C" w:rsidP="00C65D9C">
            <w:pPr>
              <w:pStyle w:val="Formalivre"/>
              <w:jc w:val="center"/>
              <w:rPr>
                <w:ins w:id="2298" w:author="Hugo" w:date="2011-05-06T23:10:00Z"/>
                <w:rFonts w:ascii="Calibri" w:hAnsi="Calibri" w:cs="Calibri"/>
                <w:sz w:val="22"/>
              </w:rPr>
            </w:pPr>
            <w:ins w:id="2299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30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542253E5" w14:textId="77777777" w:rsidR="00C65D9C" w:rsidRPr="00656A28" w:rsidRDefault="00C65D9C" w:rsidP="00C65D9C">
            <w:pPr>
              <w:pStyle w:val="Formalivre"/>
              <w:rPr>
                <w:ins w:id="230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0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F95195" w14:textId="77777777" w:rsidR="00C65D9C" w:rsidRPr="00656A28" w:rsidRDefault="00C65D9C" w:rsidP="00C65D9C">
            <w:pPr>
              <w:pStyle w:val="Formalivre"/>
              <w:jc w:val="center"/>
              <w:rPr>
                <w:ins w:id="2303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304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choices</w:t>
              </w:r>
              <w:proofErr w:type="spellEnd"/>
            </w:ins>
          </w:p>
        </w:tc>
      </w:tr>
      <w:tr w:rsidR="00C65D9C" w:rsidRPr="001D1635" w14:paraId="7D7E0A19" w14:textId="77777777" w:rsidTr="001F0F68">
        <w:trPr>
          <w:cantSplit/>
          <w:trHeight w:val="401"/>
          <w:ins w:id="2305" w:author="Hugo" w:date="2011-05-06T23:10:00Z"/>
          <w:trPrChange w:id="2306" w:author="Hugo" w:date="2011-05-06T23:46:00Z">
            <w:trPr>
              <w:cantSplit/>
              <w:trHeight w:val="40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07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7761D1" w14:textId="77777777" w:rsidR="00C65D9C" w:rsidRPr="00656A28" w:rsidRDefault="00C65D9C" w:rsidP="00C65D9C">
            <w:pPr>
              <w:pStyle w:val="Formalivre"/>
              <w:jc w:val="center"/>
              <w:rPr>
                <w:ins w:id="230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0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F0348A" w14:textId="77777777" w:rsidR="00C65D9C" w:rsidRPr="00656A28" w:rsidRDefault="00C65D9C" w:rsidP="00C65D9C">
            <w:pPr>
              <w:pStyle w:val="Formalivre"/>
              <w:jc w:val="center"/>
              <w:rPr>
                <w:ins w:id="2310" w:author="Hugo" w:date="2011-05-06T23:10:00Z"/>
                <w:rFonts w:ascii="Calibri" w:hAnsi="Calibri" w:cs="Calibri"/>
                <w:sz w:val="22"/>
              </w:rPr>
            </w:pPr>
            <w:ins w:id="2311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1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1C7304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2313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1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7534F8" w14:textId="6955B9B3" w:rsidR="00C65D9C" w:rsidRPr="00656A28" w:rsidRDefault="00C65D9C">
            <w:pPr>
              <w:pStyle w:val="Formalivre"/>
              <w:jc w:val="center"/>
              <w:rPr>
                <w:ins w:id="2315" w:author="Hugo" w:date="2011-05-06T23:10:00Z"/>
                <w:rFonts w:ascii="Calibri" w:hAnsi="Calibri" w:cs="Calibri"/>
                <w:lang w:val="en-US"/>
              </w:rPr>
            </w:pPr>
            <w:ins w:id="231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Filters the database for the characteristics chosen </w:t>
              </w:r>
            </w:ins>
          </w:p>
        </w:tc>
      </w:tr>
      <w:tr w:rsidR="00C65D9C" w:rsidRPr="00656A28" w14:paraId="54CB45EA" w14:textId="77777777" w:rsidTr="001F0F68">
        <w:trPr>
          <w:cantSplit/>
          <w:trHeight w:val="289"/>
          <w:ins w:id="2317" w:author="Hugo" w:date="2011-05-06T23:10:00Z"/>
          <w:trPrChange w:id="231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19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565299" w14:textId="77777777" w:rsidR="00C65D9C" w:rsidRPr="008B2F5C" w:rsidRDefault="00C65D9C" w:rsidP="00C65D9C">
            <w:pPr>
              <w:pStyle w:val="Formalivre"/>
              <w:jc w:val="center"/>
              <w:rPr>
                <w:ins w:id="2320" w:author="Hugo" w:date="2011-05-06T23:10:00Z"/>
                <w:rFonts w:ascii="Calibri" w:hAnsi="Calibri" w:cs="Calibri"/>
                <w:lang w:val="en-US"/>
                <w:rPrChange w:id="2321" w:author="Isa" w:date="2011-05-29T01:04:00Z">
                  <w:rPr>
                    <w:ins w:id="2322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2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AB989C" w14:textId="77777777" w:rsidR="00C65D9C" w:rsidRPr="00656A28" w:rsidRDefault="00C65D9C" w:rsidP="00C65D9C">
            <w:pPr>
              <w:pStyle w:val="Formalivre"/>
              <w:jc w:val="center"/>
              <w:rPr>
                <w:ins w:id="2324" w:author="Hugo" w:date="2011-05-06T23:10:00Z"/>
                <w:rFonts w:ascii="Calibri" w:hAnsi="Calibri" w:cs="Calibri"/>
                <w:sz w:val="22"/>
              </w:rPr>
            </w:pPr>
            <w:ins w:id="2325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2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0AA17D" w14:textId="77777777" w:rsidR="00C65D9C" w:rsidRPr="00656A28" w:rsidRDefault="00C65D9C" w:rsidP="00C65D9C">
            <w:pPr>
              <w:pStyle w:val="Formalivre"/>
              <w:jc w:val="center"/>
              <w:rPr>
                <w:ins w:id="232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2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E22C53" w14:textId="77777777" w:rsidR="00C65D9C" w:rsidRPr="00656A28" w:rsidRDefault="00C65D9C" w:rsidP="00C65D9C">
            <w:pPr>
              <w:pStyle w:val="Formalivre"/>
              <w:jc w:val="center"/>
              <w:rPr>
                <w:ins w:id="2329" w:author="Hugo" w:date="2011-05-06T23:10:00Z"/>
                <w:rFonts w:ascii="Calibri" w:hAnsi="Calibri" w:cs="Calibri"/>
                <w:sz w:val="22"/>
              </w:rPr>
            </w:pPr>
            <w:ins w:id="2330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6D30063F" w14:textId="77777777" w:rsidTr="001F0F68">
        <w:trPr>
          <w:cantSplit/>
          <w:trHeight w:val="289"/>
          <w:ins w:id="2331" w:author="Hugo" w:date="2011-05-06T23:10:00Z"/>
          <w:trPrChange w:id="233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33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461314" w14:textId="77777777" w:rsidR="00C65D9C" w:rsidRPr="008B2F5C" w:rsidRDefault="00C65D9C" w:rsidP="00C65D9C">
            <w:pPr>
              <w:pStyle w:val="Formalivre"/>
              <w:jc w:val="center"/>
              <w:rPr>
                <w:ins w:id="2334" w:author="Hugo" w:date="2011-05-06T23:10:00Z"/>
                <w:rFonts w:ascii="Calibri" w:hAnsi="Calibri" w:cs="Calibri"/>
                <w:sz w:val="22"/>
                <w:lang w:val="en-US"/>
                <w:rPrChange w:id="2335" w:author="Isa" w:date="2011-05-29T01:04:00Z">
                  <w:rPr>
                    <w:ins w:id="2336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2337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338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Exception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2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339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a: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      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340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      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2341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4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569D6A" w14:textId="77777777" w:rsidR="00C65D9C" w:rsidRPr="008B2F5C" w:rsidRDefault="00C65D9C" w:rsidP="00C65D9C">
            <w:pPr>
              <w:pStyle w:val="Formalivre"/>
              <w:jc w:val="center"/>
              <w:rPr>
                <w:ins w:id="2343" w:author="Hugo" w:date="2011-05-06T23:10:00Z"/>
                <w:rFonts w:ascii="Calibri" w:hAnsi="Calibri" w:cs="Calibri"/>
                <w:lang w:val="en-US"/>
                <w:rPrChange w:id="2344" w:author="Isa" w:date="2011-05-29T01:04:00Z">
                  <w:rPr>
                    <w:ins w:id="2345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4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E1B95B" w14:textId="77777777" w:rsidR="00C65D9C" w:rsidRPr="00656A28" w:rsidRDefault="00C65D9C" w:rsidP="00C65D9C">
            <w:pPr>
              <w:pStyle w:val="Formalivre"/>
              <w:jc w:val="center"/>
              <w:rPr>
                <w:ins w:id="2347" w:author="Hugo" w:date="2011-05-06T23:10:00Z"/>
                <w:rFonts w:ascii="Calibri" w:hAnsi="Calibri" w:cs="Calibri"/>
                <w:b/>
                <w:sz w:val="22"/>
              </w:rPr>
            </w:pPr>
            <w:ins w:id="234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4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90CDB3" w14:textId="77777777" w:rsidR="00C65D9C" w:rsidRPr="00656A28" w:rsidRDefault="00C65D9C" w:rsidP="00C65D9C">
            <w:pPr>
              <w:pStyle w:val="Formalivre"/>
              <w:jc w:val="center"/>
              <w:rPr>
                <w:ins w:id="2350" w:author="Hugo" w:date="2011-05-06T23:10:00Z"/>
                <w:rFonts w:ascii="Calibri" w:hAnsi="Calibri" w:cs="Calibri"/>
                <w:b/>
                <w:sz w:val="22"/>
              </w:rPr>
            </w:pPr>
            <w:ins w:id="235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111580C1" w14:textId="77777777" w:rsidTr="001F0F68">
        <w:trPr>
          <w:cantSplit/>
          <w:trHeight w:val="289"/>
          <w:ins w:id="2352" w:author="Hugo" w:date="2011-05-06T23:10:00Z"/>
          <w:trPrChange w:id="235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54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6C7DE5" w14:textId="77777777" w:rsidR="00C65D9C" w:rsidRPr="00656A28" w:rsidRDefault="00C65D9C" w:rsidP="00C65D9C">
            <w:pPr>
              <w:pStyle w:val="Formalivre"/>
              <w:jc w:val="center"/>
              <w:rPr>
                <w:ins w:id="235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5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26A051" w14:textId="77777777" w:rsidR="00C65D9C" w:rsidRPr="00656A28" w:rsidRDefault="00C65D9C" w:rsidP="00C65D9C">
            <w:pPr>
              <w:pStyle w:val="Formalivre"/>
              <w:jc w:val="center"/>
              <w:rPr>
                <w:ins w:id="2357" w:author="Hugo" w:date="2011-05-06T23:10:00Z"/>
                <w:rFonts w:ascii="Calibri" w:hAnsi="Calibri" w:cs="Calibri"/>
                <w:sz w:val="22"/>
              </w:rPr>
            </w:pPr>
            <w:ins w:id="2358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5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E1335E" w14:textId="77777777" w:rsidR="00C65D9C" w:rsidRPr="00656A28" w:rsidRDefault="00C65D9C" w:rsidP="00C65D9C">
            <w:pPr>
              <w:pStyle w:val="Formalivre"/>
              <w:jc w:val="center"/>
              <w:rPr>
                <w:ins w:id="236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6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7C8560" w14:textId="77777777" w:rsidR="00C65D9C" w:rsidRPr="00656A28" w:rsidRDefault="00C65D9C" w:rsidP="00C65D9C">
            <w:pPr>
              <w:pStyle w:val="Formalivre"/>
              <w:jc w:val="center"/>
              <w:rPr>
                <w:ins w:id="236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36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invalid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characteristics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data</w:t>
              </w:r>
            </w:ins>
          </w:p>
        </w:tc>
      </w:tr>
      <w:tr w:rsidR="00C65D9C" w:rsidRPr="00656A28" w14:paraId="6066E090" w14:textId="77777777" w:rsidTr="001F0F68">
        <w:trPr>
          <w:cantSplit/>
          <w:trHeight w:val="289"/>
          <w:ins w:id="2364" w:author="Hugo" w:date="2011-05-06T23:10:00Z"/>
          <w:trPrChange w:id="236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66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F92D88" w14:textId="77777777" w:rsidR="00C65D9C" w:rsidRPr="00656A28" w:rsidRDefault="00C65D9C" w:rsidP="00C65D9C">
            <w:pPr>
              <w:pStyle w:val="Formalivre"/>
              <w:jc w:val="center"/>
              <w:rPr>
                <w:ins w:id="236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68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545D78" w14:textId="77777777" w:rsidR="00C65D9C" w:rsidRPr="00656A28" w:rsidRDefault="00C65D9C" w:rsidP="00C65D9C">
            <w:pPr>
              <w:pStyle w:val="Formalivre"/>
              <w:jc w:val="center"/>
              <w:rPr>
                <w:ins w:id="2369" w:author="Hugo" w:date="2011-05-06T23:10:00Z"/>
                <w:rFonts w:ascii="Calibri" w:hAnsi="Calibri" w:cs="Calibri"/>
                <w:sz w:val="22"/>
              </w:rPr>
            </w:pPr>
            <w:ins w:id="2370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7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92C519" w14:textId="77777777" w:rsidR="00C65D9C" w:rsidRPr="00656A28" w:rsidRDefault="00C65D9C" w:rsidP="00C65D9C">
            <w:pPr>
              <w:pStyle w:val="Formalivre"/>
              <w:jc w:val="center"/>
              <w:rPr>
                <w:ins w:id="237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73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A022E0" w14:textId="77777777" w:rsidR="00C65D9C" w:rsidRPr="00656A28" w:rsidRDefault="00C65D9C" w:rsidP="00C65D9C">
            <w:pPr>
              <w:pStyle w:val="Formalivre"/>
              <w:jc w:val="center"/>
              <w:rPr>
                <w:ins w:id="2374" w:author="Hugo" w:date="2011-05-06T23:10:00Z"/>
                <w:rFonts w:ascii="Calibri" w:hAnsi="Calibri" w:cs="Calibri"/>
                <w:sz w:val="22"/>
              </w:rPr>
            </w:pPr>
            <w:ins w:id="2375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656A28" w14:paraId="5C41F2FE" w14:textId="77777777" w:rsidTr="001F0F68">
        <w:trPr>
          <w:cantSplit/>
          <w:trHeight w:val="289"/>
          <w:ins w:id="2376" w:author="Hugo" w:date="2011-05-06T23:10:00Z"/>
          <w:trPrChange w:id="237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78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C1D172" w14:textId="77777777" w:rsidR="00C65D9C" w:rsidRPr="00656A28" w:rsidRDefault="00C65D9C" w:rsidP="00C65D9C">
            <w:pPr>
              <w:pStyle w:val="Formalivre"/>
              <w:jc w:val="center"/>
              <w:rPr>
                <w:ins w:id="2379" w:author="Hugo" w:date="2011-05-06T23:10:00Z"/>
                <w:rFonts w:ascii="Calibri" w:hAnsi="Calibri" w:cs="Calibri"/>
                <w:b/>
                <w:sz w:val="22"/>
                <w:lang w:val="en-US"/>
              </w:rPr>
            </w:pPr>
            <w:proofErr w:type="spellStart"/>
            <w:ins w:id="2380" w:author="Hugo" w:date="2011-05-06T23:10:00Z">
              <w:r>
                <w:rPr>
                  <w:rFonts w:ascii="Calibri" w:hAnsi="Calibri" w:cs="Calibri"/>
                  <w:b/>
                  <w:sz w:val="22"/>
                </w:rPr>
                <w:t>Alternative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5</w:t>
              </w:r>
              <w:r w:rsidRPr="00656A28">
                <w:rPr>
                  <w:rFonts w:ascii="Calibri" w:hAnsi="Calibri" w:cs="Calibri"/>
                  <w:b/>
                  <w:sz w:val="22"/>
                </w:rPr>
                <w:t xml:space="preserve">a:  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  </w:t>
              </w:r>
            </w:ins>
          </w:p>
          <w:p w14:paraId="578CFA26" w14:textId="77777777" w:rsidR="00C65D9C" w:rsidRPr="00656A28" w:rsidRDefault="00C65D9C" w:rsidP="00C65D9C">
            <w:pPr>
              <w:pStyle w:val="Formalivre"/>
              <w:jc w:val="center"/>
              <w:rPr>
                <w:ins w:id="2381" w:author="Hugo" w:date="2011-05-06T23:10:00Z"/>
                <w:rFonts w:ascii="Calibri" w:hAnsi="Calibri" w:cs="Calibri"/>
                <w:sz w:val="22"/>
                <w:lang w:val="en-US"/>
              </w:rPr>
            </w:pPr>
            <w:ins w:id="238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No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Chosen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8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6567AF" w14:textId="77777777" w:rsidR="00C65D9C" w:rsidRPr="00656A28" w:rsidRDefault="00C65D9C" w:rsidP="00C65D9C">
            <w:pPr>
              <w:pStyle w:val="Formalivre"/>
              <w:jc w:val="center"/>
              <w:rPr>
                <w:ins w:id="2384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8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47834A" w14:textId="77777777" w:rsidR="00C65D9C" w:rsidRPr="00656A28" w:rsidRDefault="00C65D9C" w:rsidP="00C65D9C">
            <w:pPr>
              <w:pStyle w:val="Formalivre"/>
              <w:jc w:val="center"/>
              <w:rPr>
                <w:ins w:id="2386" w:author="Hugo" w:date="2011-05-06T23:10:00Z"/>
                <w:rFonts w:ascii="Calibri" w:hAnsi="Calibri" w:cs="Calibri"/>
                <w:b/>
                <w:sz w:val="22"/>
              </w:rPr>
            </w:pPr>
            <w:ins w:id="238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8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8451C6" w14:textId="77777777" w:rsidR="00C65D9C" w:rsidRPr="00656A28" w:rsidRDefault="00C65D9C" w:rsidP="00C65D9C">
            <w:pPr>
              <w:pStyle w:val="Formalivre"/>
              <w:jc w:val="center"/>
              <w:rPr>
                <w:ins w:id="2389" w:author="Hugo" w:date="2011-05-06T23:10:00Z"/>
                <w:rFonts w:ascii="Calibri" w:hAnsi="Calibri" w:cs="Calibri"/>
                <w:b/>
                <w:sz w:val="22"/>
              </w:rPr>
            </w:pPr>
            <w:ins w:id="239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14CB2A1B" w14:textId="77777777" w:rsidTr="001F0F68">
        <w:trPr>
          <w:cantSplit/>
          <w:trHeight w:val="289"/>
          <w:ins w:id="2391" w:author="Hugo" w:date="2011-05-06T23:10:00Z"/>
          <w:trPrChange w:id="239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93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13E0D9" w14:textId="77777777" w:rsidR="00C65D9C" w:rsidRPr="00656A28" w:rsidRDefault="00C65D9C" w:rsidP="00C65D9C">
            <w:pPr>
              <w:pStyle w:val="Formalivre"/>
              <w:jc w:val="center"/>
              <w:rPr>
                <w:ins w:id="239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9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A5D839" w14:textId="77777777" w:rsidR="00C65D9C" w:rsidRPr="00656A28" w:rsidRDefault="00C65D9C" w:rsidP="00C65D9C">
            <w:pPr>
              <w:pStyle w:val="Formalivre"/>
              <w:jc w:val="center"/>
              <w:rPr>
                <w:ins w:id="2396" w:author="Hugo" w:date="2011-05-06T23:10:00Z"/>
                <w:rFonts w:ascii="Calibri" w:hAnsi="Calibri" w:cs="Calibri"/>
                <w:sz w:val="22"/>
              </w:rPr>
            </w:pPr>
            <w:ins w:id="2397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9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64D20F" w14:textId="77777777" w:rsidR="00C65D9C" w:rsidRPr="00656A28" w:rsidRDefault="00C65D9C" w:rsidP="00C65D9C">
            <w:pPr>
              <w:pStyle w:val="Formalivre"/>
              <w:jc w:val="center"/>
              <w:rPr>
                <w:ins w:id="239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0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DB4AA3" w14:textId="77777777" w:rsidR="00C65D9C" w:rsidRPr="00656A28" w:rsidRDefault="00C65D9C" w:rsidP="00C65D9C">
            <w:pPr>
              <w:pStyle w:val="Formalivre"/>
              <w:jc w:val="center"/>
              <w:rPr>
                <w:ins w:id="2401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40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no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characteristic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chosen</w:t>
              </w:r>
              <w:proofErr w:type="spellEnd"/>
            </w:ins>
          </w:p>
        </w:tc>
      </w:tr>
      <w:tr w:rsidR="00C65D9C" w:rsidRPr="001D1635" w14:paraId="3AB2E7A8" w14:textId="77777777" w:rsidTr="001F0F68">
        <w:trPr>
          <w:cantSplit/>
          <w:trHeight w:val="289"/>
          <w:ins w:id="2403" w:author="Hugo" w:date="2011-05-06T23:10:00Z"/>
          <w:trPrChange w:id="240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05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1B0DF2" w14:textId="77777777" w:rsidR="00C65D9C" w:rsidRPr="00656A28" w:rsidRDefault="00C65D9C" w:rsidP="00C65D9C">
            <w:pPr>
              <w:pStyle w:val="Formalivre"/>
              <w:jc w:val="center"/>
              <w:rPr>
                <w:ins w:id="240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0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F2E957" w14:textId="77777777" w:rsidR="00C65D9C" w:rsidRPr="00656A28" w:rsidRDefault="00C65D9C" w:rsidP="00C65D9C">
            <w:pPr>
              <w:pStyle w:val="Formalivre"/>
              <w:jc w:val="center"/>
              <w:rPr>
                <w:ins w:id="2408" w:author="Hugo" w:date="2011-05-06T23:10:00Z"/>
                <w:rFonts w:ascii="Calibri" w:hAnsi="Calibri" w:cs="Calibri"/>
                <w:sz w:val="22"/>
              </w:rPr>
            </w:pPr>
            <w:ins w:id="2409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1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EE5BB7" w14:textId="77777777" w:rsidR="00C65D9C" w:rsidRPr="00656A28" w:rsidRDefault="00C65D9C" w:rsidP="00C65D9C">
            <w:pPr>
              <w:pStyle w:val="Formalivre"/>
              <w:jc w:val="center"/>
              <w:rPr>
                <w:ins w:id="241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1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413C4B" w14:textId="77777777" w:rsidR="00C65D9C" w:rsidRPr="00656A28" w:rsidRDefault="00C65D9C" w:rsidP="00C65D9C">
            <w:pPr>
              <w:pStyle w:val="Formalivre"/>
              <w:jc w:val="center"/>
              <w:rPr>
                <w:ins w:id="2413" w:author="Hugo" w:date="2011-05-06T23:10:00Z"/>
                <w:rFonts w:ascii="Calibri" w:hAnsi="Calibri" w:cs="Calibri"/>
                <w:sz w:val="22"/>
                <w:lang w:val="en-US"/>
              </w:rPr>
            </w:pPr>
            <w:ins w:id="241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2 of the Main Flow</w:t>
              </w:r>
            </w:ins>
          </w:p>
        </w:tc>
      </w:tr>
    </w:tbl>
    <w:p w14:paraId="2021527B" w14:textId="77777777" w:rsidR="00C65D9C" w:rsidRPr="00C65D9C" w:rsidRDefault="00C65D9C" w:rsidP="00C65D9C">
      <w:pPr>
        <w:tabs>
          <w:tab w:val="left" w:pos="3660"/>
        </w:tabs>
        <w:rPr>
          <w:ins w:id="2415" w:author="Hugo" w:date="2011-05-06T23:10:00Z"/>
          <w:rFonts w:ascii="Calibri" w:hAnsi="Calibri" w:cs="Calibri"/>
          <w:lang w:val="en-US" w:bidi="x-none"/>
          <w:rPrChange w:id="2416" w:author="Hugo" w:date="2011-05-06T23:11:00Z">
            <w:rPr>
              <w:ins w:id="2417" w:author="Hugo" w:date="2011-05-06T23:10:00Z"/>
              <w:rFonts w:ascii="Calibri" w:hAnsi="Calibri" w:cs="Calibri"/>
              <w:lang w:bidi="x-none"/>
            </w:rPr>
          </w:rPrChange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2418" w:author="Hugo" w:date="2011-05-06T23:13:00Z">
          <w:tblPr>
            <w:tblW w:w="9612" w:type="dxa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2419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656A28" w14:paraId="17D69EE9" w14:textId="77777777" w:rsidTr="00446966">
        <w:trPr>
          <w:cantSplit/>
          <w:trHeight w:val="289"/>
          <w:ins w:id="2420" w:author="Hugo" w:date="2011-05-06T23:10:00Z"/>
          <w:trPrChange w:id="2421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22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65F78D" w14:textId="77777777" w:rsidR="00C65D9C" w:rsidRPr="00656A28" w:rsidRDefault="00C65D9C" w:rsidP="00C65D9C">
            <w:pPr>
              <w:pStyle w:val="Formalivre"/>
              <w:jc w:val="center"/>
              <w:rPr>
                <w:ins w:id="2423" w:author="Hugo" w:date="2011-05-06T23:10:00Z"/>
                <w:rFonts w:ascii="Calibri" w:hAnsi="Calibri" w:cs="Calibri"/>
                <w:sz w:val="22"/>
                <w:lang w:val="en-US"/>
              </w:rPr>
            </w:pPr>
            <w:ins w:id="242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 Tutorial</w:t>
              </w:r>
            </w:ins>
          </w:p>
        </w:tc>
      </w:tr>
      <w:tr w:rsidR="00C65D9C" w:rsidRPr="00656A28" w14:paraId="5FAE7B42" w14:textId="77777777" w:rsidTr="00446966">
        <w:trPr>
          <w:cantSplit/>
          <w:trHeight w:val="289"/>
          <w:ins w:id="2425" w:author="Hugo" w:date="2011-05-06T23:10:00Z"/>
          <w:trPrChange w:id="2426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27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9B1D73" w14:textId="77777777" w:rsidR="00C65D9C" w:rsidRPr="00656A28" w:rsidRDefault="00C65D9C" w:rsidP="00C65D9C">
            <w:pPr>
              <w:pStyle w:val="Formalivre"/>
              <w:jc w:val="center"/>
              <w:rPr>
                <w:ins w:id="2428" w:author="Hugo" w:date="2011-05-06T23:10:00Z"/>
                <w:rFonts w:ascii="Calibri" w:hAnsi="Calibri" w:cs="Calibri"/>
                <w:b/>
                <w:sz w:val="22"/>
              </w:rPr>
            </w:pPr>
            <w:ins w:id="242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30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C57F39" w14:textId="77777777" w:rsidR="00C65D9C" w:rsidRPr="00656A28" w:rsidRDefault="00C65D9C" w:rsidP="00C65D9C">
            <w:pPr>
              <w:pStyle w:val="Formalivre"/>
              <w:jc w:val="center"/>
              <w:rPr>
                <w:ins w:id="2431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39FBE015" w14:textId="77777777" w:rsidTr="00446966">
        <w:trPr>
          <w:cantSplit/>
          <w:trHeight w:val="289"/>
          <w:ins w:id="2432" w:author="Hugo" w:date="2011-05-06T23:10:00Z"/>
          <w:trPrChange w:id="2433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34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BB6CBE" w14:textId="77777777" w:rsidR="00C65D9C" w:rsidRPr="00656A28" w:rsidRDefault="00C65D9C" w:rsidP="00C65D9C">
            <w:pPr>
              <w:pStyle w:val="Formalivre"/>
              <w:jc w:val="center"/>
              <w:rPr>
                <w:ins w:id="2435" w:author="Hugo" w:date="2011-05-06T23:10:00Z"/>
                <w:rFonts w:ascii="Calibri" w:hAnsi="Calibri" w:cs="Calibri"/>
                <w:b/>
                <w:sz w:val="22"/>
              </w:rPr>
            </w:pPr>
            <w:ins w:id="243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37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477FBB" w14:textId="77777777" w:rsidR="00C65D9C" w:rsidRPr="00656A28" w:rsidRDefault="00C65D9C" w:rsidP="00C65D9C">
            <w:pPr>
              <w:pStyle w:val="Formalivre"/>
              <w:jc w:val="center"/>
              <w:rPr>
                <w:ins w:id="2438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470EB95" w14:textId="77777777" w:rsidTr="00446966">
        <w:trPr>
          <w:cantSplit/>
          <w:trHeight w:val="289"/>
          <w:ins w:id="2439" w:author="Hugo" w:date="2011-05-06T23:10:00Z"/>
          <w:trPrChange w:id="2440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41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D0537C" w14:textId="77777777" w:rsidR="00C65D9C" w:rsidRPr="00656A28" w:rsidRDefault="00C65D9C" w:rsidP="00C65D9C">
            <w:pPr>
              <w:pStyle w:val="Formalivre"/>
              <w:jc w:val="center"/>
              <w:rPr>
                <w:ins w:id="2442" w:author="Hugo" w:date="2011-05-06T23:10:00Z"/>
                <w:rFonts w:ascii="Calibri" w:hAnsi="Calibri" w:cs="Calibri"/>
                <w:b/>
                <w:sz w:val="22"/>
              </w:rPr>
            </w:pPr>
            <w:ins w:id="244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44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1F64F5" w14:textId="77777777" w:rsidR="00C65D9C" w:rsidRPr="00656A28" w:rsidRDefault="00C65D9C" w:rsidP="00C65D9C">
            <w:pPr>
              <w:pStyle w:val="Formalivre"/>
              <w:jc w:val="center"/>
              <w:rPr>
                <w:ins w:id="2445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3606A612" w14:textId="77777777" w:rsidTr="00446966">
        <w:trPr>
          <w:cantSplit/>
          <w:trHeight w:val="289"/>
          <w:ins w:id="2446" w:author="Hugo" w:date="2011-05-06T23:10:00Z"/>
          <w:trPrChange w:id="2447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48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0AB881" w14:textId="77777777" w:rsidR="00C65D9C" w:rsidRPr="00656A28" w:rsidRDefault="00C65D9C" w:rsidP="00C65D9C">
            <w:pPr>
              <w:pStyle w:val="Formalivre"/>
              <w:jc w:val="center"/>
              <w:rPr>
                <w:ins w:id="2449" w:author="Hugo" w:date="2011-05-06T23:10:00Z"/>
                <w:rFonts w:ascii="Calibri" w:hAnsi="Calibri" w:cs="Calibri"/>
                <w:b/>
                <w:sz w:val="22"/>
              </w:rPr>
            </w:pPr>
            <w:ins w:id="245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51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54ECA0" w14:textId="77777777" w:rsidR="00C65D9C" w:rsidRPr="00656A28" w:rsidRDefault="00C65D9C" w:rsidP="00C65D9C">
            <w:pPr>
              <w:pStyle w:val="Formalivre"/>
              <w:jc w:val="center"/>
              <w:rPr>
                <w:ins w:id="2452" w:author="Hugo" w:date="2011-05-06T23:10:00Z"/>
                <w:rFonts w:ascii="Calibri" w:hAnsi="Calibri" w:cs="Calibri"/>
                <w:sz w:val="22"/>
                <w:lang w:val="en-US"/>
              </w:rPr>
            </w:pPr>
            <w:ins w:id="245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consults the Tutorial List and chooses one</w:t>
              </w:r>
            </w:ins>
          </w:p>
        </w:tc>
      </w:tr>
      <w:tr w:rsidR="00C65D9C" w:rsidRPr="00656A28" w14:paraId="0E4C6F3E" w14:textId="77777777" w:rsidTr="00446966">
        <w:trPr>
          <w:cantSplit/>
          <w:trHeight w:val="289"/>
          <w:ins w:id="2454" w:author="Hugo" w:date="2011-05-06T23:10:00Z"/>
          <w:trPrChange w:id="2455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56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1DC241" w14:textId="77777777" w:rsidR="00C65D9C" w:rsidRPr="00656A28" w:rsidRDefault="00C65D9C" w:rsidP="00C65D9C">
            <w:pPr>
              <w:pStyle w:val="Formalivre"/>
              <w:jc w:val="center"/>
              <w:rPr>
                <w:ins w:id="245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45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59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B1F68D" w14:textId="77777777" w:rsidR="00C65D9C" w:rsidRPr="00656A28" w:rsidRDefault="00C65D9C" w:rsidP="00C65D9C">
            <w:pPr>
              <w:pStyle w:val="Formalivre"/>
              <w:jc w:val="center"/>
              <w:rPr>
                <w:ins w:id="2460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3BAC34EF" w14:textId="77777777" w:rsidTr="00446966">
        <w:trPr>
          <w:cantSplit/>
          <w:trHeight w:val="289"/>
          <w:ins w:id="2461" w:author="Hugo" w:date="2011-05-06T23:10:00Z"/>
          <w:trPrChange w:id="2462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63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546635" w14:textId="77777777" w:rsidR="00C65D9C" w:rsidRPr="00656A28" w:rsidRDefault="00C65D9C" w:rsidP="00C65D9C">
            <w:pPr>
              <w:pStyle w:val="Formalivre"/>
              <w:jc w:val="center"/>
              <w:rPr>
                <w:ins w:id="2464" w:author="Hugo" w:date="2011-05-06T23:10:00Z"/>
                <w:rFonts w:ascii="Calibri" w:hAnsi="Calibri" w:cs="Calibri"/>
                <w:b/>
                <w:sz w:val="22"/>
              </w:rPr>
            </w:pPr>
            <w:ins w:id="246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66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E1BA13" w14:textId="77777777" w:rsidR="00C65D9C" w:rsidRPr="00656A28" w:rsidRDefault="00C65D9C" w:rsidP="00C65D9C">
            <w:pPr>
              <w:pStyle w:val="Formalivre"/>
              <w:jc w:val="center"/>
              <w:rPr>
                <w:ins w:id="2467" w:author="Hugo" w:date="2011-05-06T23:10:00Z"/>
                <w:rFonts w:ascii="Calibri" w:hAnsi="Calibri" w:cs="Calibri"/>
                <w:sz w:val="22"/>
                <w:lang w:val="en-US"/>
              </w:rPr>
            </w:pPr>
            <w:ins w:id="246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found a tutorial</w:t>
              </w:r>
            </w:ins>
          </w:p>
        </w:tc>
      </w:tr>
      <w:tr w:rsidR="00C65D9C" w:rsidRPr="00656A28" w14:paraId="6930DB96" w14:textId="77777777" w:rsidTr="001F0F68">
        <w:trPr>
          <w:cantSplit/>
          <w:trHeight w:val="289"/>
          <w:ins w:id="2469" w:author="Hugo" w:date="2011-05-06T23:10:00Z"/>
          <w:trPrChange w:id="247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71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7779FB" w14:textId="77777777" w:rsidR="00C65D9C" w:rsidRPr="00656A28" w:rsidRDefault="00C65D9C" w:rsidP="00C65D9C">
            <w:pPr>
              <w:pStyle w:val="Formalivre"/>
              <w:jc w:val="center"/>
              <w:rPr>
                <w:ins w:id="247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47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74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8F851F" w14:textId="77777777" w:rsidR="00C65D9C" w:rsidRPr="00656A28" w:rsidRDefault="00C65D9C" w:rsidP="00C65D9C">
            <w:pPr>
              <w:pStyle w:val="Formalivre"/>
              <w:jc w:val="center"/>
              <w:rPr>
                <w:ins w:id="2475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7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F2E886" w14:textId="77777777" w:rsidR="00C65D9C" w:rsidRPr="00656A28" w:rsidRDefault="00C65D9C" w:rsidP="00C65D9C">
            <w:pPr>
              <w:pStyle w:val="Formalivre"/>
              <w:jc w:val="center"/>
              <w:rPr>
                <w:ins w:id="2477" w:author="Hugo" w:date="2011-05-06T23:10:00Z"/>
                <w:rFonts w:ascii="Calibri" w:hAnsi="Calibri" w:cs="Calibri"/>
                <w:b/>
                <w:sz w:val="22"/>
              </w:rPr>
            </w:pPr>
            <w:ins w:id="247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7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CF5D07" w14:textId="77777777" w:rsidR="00C65D9C" w:rsidRPr="00656A28" w:rsidRDefault="00C65D9C" w:rsidP="00C65D9C">
            <w:pPr>
              <w:pStyle w:val="Formalivre"/>
              <w:jc w:val="center"/>
              <w:rPr>
                <w:ins w:id="2480" w:author="Hugo" w:date="2011-05-06T23:10:00Z"/>
                <w:rFonts w:ascii="Calibri" w:hAnsi="Calibri" w:cs="Calibri"/>
                <w:b/>
                <w:sz w:val="22"/>
              </w:rPr>
            </w:pPr>
            <w:ins w:id="248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1D1635" w14:paraId="792554E6" w14:textId="77777777" w:rsidTr="001F0F68">
        <w:trPr>
          <w:cantSplit/>
          <w:trHeight w:val="289"/>
          <w:ins w:id="2482" w:author="Hugo" w:date="2011-05-06T23:10:00Z"/>
          <w:trPrChange w:id="248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84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65080D" w14:textId="77777777" w:rsidR="00C65D9C" w:rsidRPr="00656A28" w:rsidRDefault="00C65D9C" w:rsidP="00C65D9C">
            <w:pPr>
              <w:pStyle w:val="Formalivre"/>
              <w:jc w:val="center"/>
              <w:rPr>
                <w:ins w:id="248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8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F2862E" w14:textId="77777777" w:rsidR="00C65D9C" w:rsidRPr="00656A28" w:rsidRDefault="00C65D9C" w:rsidP="00C65D9C">
            <w:pPr>
              <w:pStyle w:val="Formalivre"/>
              <w:jc w:val="center"/>
              <w:rPr>
                <w:ins w:id="2487" w:author="Hugo" w:date="2011-05-06T23:10:00Z"/>
                <w:rFonts w:ascii="Calibri" w:hAnsi="Calibri" w:cs="Calibri"/>
                <w:sz w:val="22"/>
              </w:rPr>
            </w:pPr>
            <w:ins w:id="2488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8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127A0A" w14:textId="77777777" w:rsidR="00C65D9C" w:rsidRPr="00656A28" w:rsidRDefault="00C65D9C" w:rsidP="00C65D9C">
            <w:pPr>
              <w:pStyle w:val="Formalivre"/>
              <w:jc w:val="center"/>
              <w:rPr>
                <w:ins w:id="2490" w:author="Hugo" w:date="2011-05-06T23:10:00Z"/>
                <w:rFonts w:ascii="Calibri" w:hAnsi="Calibri" w:cs="Calibri"/>
                <w:sz w:val="22"/>
                <w:lang w:val="en-US"/>
              </w:rPr>
            </w:pPr>
            <w:ins w:id="249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Consults the list of Tutorials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9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E0979E" w14:textId="77777777" w:rsidR="00C65D9C" w:rsidRPr="008B2F5C" w:rsidRDefault="00C65D9C" w:rsidP="00C65D9C">
            <w:pPr>
              <w:pStyle w:val="Formalivre"/>
              <w:jc w:val="center"/>
              <w:rPr>
                <w:ins w:id="2493" w:author="Hugo" w:date="2011-05-06T23:10:00Z"/>
                <w:rFonts w:ascii="Calibri" w:hAnsi="Calibri" w:cs="Calibri"/>
                <w:lang w:val="en-US"/>
                <w:rPrChange w:id="2494" w:author="Isa" w:date="2011-05-29T01:04:00Z">
                  <w:rPr>
                    <w:ins w:id="2495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1D1635" w14:paraId="64782E34" w14:textId="77777777" w:rsidTr="001F0F68">
        <w:trPr>
          <w:cantSplit/>
          <w:trHeight w:val="289"/>
          <w:ins w:id="2496" w:author="Hugo" w:date="2011-05-06T23:10:00Z"/>
          <w:trPrChange w:id="249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98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36E6DB" w14:textId="77777777" w:rsidR="00C65D9C" w:rsidRPr="008B2F5C" w:rsidRDefault="00C65D9C" w:rsidP="00C65D9C">
            <w:pPr>
              <w:pStyle w:val="Formalivre"/>
              <w:jc w:val="center"/>
              <w:rPr>
                <w:ins w:id="2499" w:author="Hugo" w:date="2011-05-06T23:10:00Z"/>
                <w:rFonts w:ascii="Calibri" w:hAnsi="Calibri" w:cs="Calibri"/>
                <w:lang w:val="en-US"/>
                <w:rPrChange w:id="2500" w:author="Isa" w:date="2011-05-29T01:04:00Z">
                  <w:rPr>
                    <w:ins w:id="250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0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43173B" w14:textId="77777777" w:rsidR="00C65D9C" w:rsidRPr="00656A28" w:rsidRDefault="00C65D9C" w:rsidP="00C65D9C">
            <w:pPr>
              <w:pStyle w:val="Formalivre"/>
              <w:jc w:val="center"/>
              <w:rPr>
                <w:ins w:id="2503" w:author="Hugo" w:date="2011-05-06T23:10:00Z"/>
                <w:rFonts w:ascii="Calibri" w:hAnsi="Calibri" w:cs="Calibri"/>
                <w:sz w:val="22"/>
              </w:rPr>
            </w:pPr>
            <w:ins w:id="250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0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DF0AB2" w14:textId="77777777" w:rsidR="00C65D9C" w:rsidRPr="00656A28" w:rsidRDefault="00C65D9C" w:rsidP="00C65D9C">
            <w:pPr>
              <w:pStyle w:val="Formalivre"/>
              <w:jc w:val="center"/>
              <w:rPr>
                <w:ins w:id="250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0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AA4DD2" w14:textId="77777777" w:rsidR="00C65D9C" w:rsidRPr="00656A28" w:rsidRDefault="00C65D9C" w:rsidP="00C65D9C">
            <w:pPr>
              <w:pStyle w:val="Formalivre"/>
              <w:jc w:val="center"/>
              <w:rPr>
                <w:ins w:id="2508" w:author="Hugo" w:date="2011-05-06T23:10:00Z"/>
                <w:rFonts w:ascii="Calibri" w:hAnsi="Calibri" w:cs="Calibri"/>
                <w:sz w:val="22"/>
                <w:lang w:val="en-US"/>
              </w:rPr>
            </w:pPr>
            <w:ins w:id="250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Presents a list of links to the available Tutorials</w:t>
              </w:r>
            </w:ins>
          </w:p>
        </w:tc>
      </w:tr>
      <w:tr w:rsidR="00C65D9C" w:rsidRPr="001D1635" w14:paraId="6D6C266E" w14:textId="77777777" w:rsidTr="001F0F68">
        <w:trPr>
          <w:cantSplit/>
          <w:trHeight w:val="289"/>
          <w:ins w:id="2510" w:author="Hugo" w:date="2011-05-06T23:10:00Z"/>
          <w:trPrChange w:id="251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12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917494" w14:textId="77777777" w:rsidR="00C65D9C" w:rsidRPr="008B2F5C" w:rsidRDefault="00C65D9C" w:rsidP="00C65D9C">
            <w:pPr>
              <w:pStyle w:val="Formalivre"/>
              <w:jc w:val="center"/>
              <w:rPr>
                <w:ins w:id="2513" w:author="Hugo" w:date="2011-05-06T23:10:00Z"/>
                <w:rFonts w:ascii="Calibri" w:hAnsi="Calibri" w:cs="Calibri"/>
                <w:lang w:val="en-US"/>
                <w:rPrChange w:id="2514" w:author="Isa" w:date="2011-05-29T01:04:00Z">
                  <w:rPr>
                    <w:ins w:id="2515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1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323CFC" w14:textId="77777777" w:rsidR="00C65D9C" w:rsidRPr="00656A28" w:rsidRDefault="00C65D9C" w:rsidP="00C65D9C">
            <w:pPr>
              <w:pStyle w:val="Formalivre"/>
              <w:jc w:val="center"/>
              <w:rPr>
                <w:ins w:id="2517" w:author="Hugo" w:date="2011-05-06T23:10:00Z"/>
                <w:rFonts w:ascii="Calibri" w:hAnsi="Calibri" w:cs="Calibri"/>
                <w:sz w:val="22"/>
              </w:rPr>
            </w:pPr>
            <w:ins w:id="2518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1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5A8D0D" w14:textId="77777777" w:rsidR="00C65D9C" w:rsidRPr="00656A28" w:rsidRDefault="00C65D9C" w:rsidP="00C65D9C">
            <w:pPr>
              <w:pStyle w:val="Formalivre"/>
              <w:jc w:val="center"/>
              <w:rPr>
                <w:ins w:id="2520" w:author="Hugo" w:date="2011-05-06T23:10:00Z"/>
                <w:rFonts w:ascii="Calibri" w:hAnsi="Calibri" w:cs="Calibri"/>
                <w:sz w:val="22"/>
                <w:lang w:val="en-US"/>
              </w:rPr>
            </w:pPr>
            <w:ins w:id="252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Clicks on a link to a tutorial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2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E20F28" w14:textId="77777777" w:rsidR="00C65D9C" w:rsidRPr="00656A28" w:rsidRDefault="00C65D9C" w:rsidP="00C65D9C">
            <w:pPr>
              <w:pStyle w:val="Formalivre"/>
              <w:jc w:val="center"/>
              <w:rPr>
                <w:ins w:id="252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21E6F749" w14:textId="77777777" w:rsidTr="001F0F68">
        <w:trPr>
          <w:cantSplit/>
          <w:trHeight w:val="289"/>
          <w:ins w:id="2524" w:author="Hugo" w:date="2011-05-06T23:10:00Z"/>
          <w:trPrChange w:id="252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26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0B2CF0" w14:textId="77777777" w:rsidR="00C65D9C" w:rsidRPr="008B2F5C" w:rsidRDefault="00C65D9C" w:rsidP="00C65D9C">
            <w:pPr>
              <w:pStyle w:val="Formalivre"/>
              <w:jc w:val="center"/>
              <w:rPr>
                <w:ins w:id="2527" w:author="Hugo" w:date="2011-05-06T23:10:00Z"/>
                <w:rFonts w:ascii="Calibri" w:hAnsi="Calibri" w:cs="Calibri"/>
                <w:lang w:val="en-US"/>
                <w:rPrChange w:id="2528" w:author="Isa" w:date="2011-05-29T01:04:00Z">
                  <w:rPr>
                    <w:ins w:id="2529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30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C7F170" w14:textId="77777777" w:rsidR="00C65D9C" w:rsidRPr="00656A28" w:rsidRDefault="00C65D9C" w:rsidP="00C65D9C">
            <w:pPr>
              <w:pStyle w:val="Formalivre"/>
              <w:jc w:val="center"/>
              <w:rPr>
                <w:ins w:id="2531" w:author="Hugo" w:date="2011-05-06T23:10:00Z"/>
                <w:rFonts w:ascii="Calibri" w:hAnsi="Calibri" w:cs="Calibri"/>
                <w:sz w:val="22"/>
              </w:rPr>
            </w:pPr>
            <w:ins w:id="2532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33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86585D" w14:textId="77777777" w:rsidR="00C65D9C" w:rsidRPr="00656A28" w:rsidRDefault="00C65D9C" w:rsidP="00C65D9C">
            <w:pPr>
              <w:pStyle w:val="Formalivre"/>
              <w:jc w:val="center"/>
              <w:rPr>
                <w:ins w:id="2534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3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F8B93C" w14:textId="77777777" w:rsidR="00C65D9C" w:rsidRPr="00656A28" w:rsidRDefault="00C65D9C" w:rsidP="00C65D9C">
            <w:pPr>
              <w:pStyle w:val="Formalivre"/>
              <w:jc w:val="center"/>
              <w:rPr>
                <w:ins w:id="2536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537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tutorial</w:t>
              </w:r>
            </w:ins>
          </w:p>
        </w:tc>
      </w:tr>
      <w:tr w:rsidR="00C65D9C" w:rsidRPr="00656A28" w14:paraId="4D7BDF92" w14:textId="77777777" w:rsidTr="001F0F68">
        <w:trPr>
          <w:cantSplit/>
          <w:trHeight w:val="381"/>
          <w:ins w:id="2538" w:author="Hugo" w:date="2011-05-06T23:10:00Z"/>
          <w:trPrChange w:id="2539" w:author="Hugo" w:date="2011-05-06T23:46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40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A95FBF" w14:textId="77777777" w:rsidR="00C65D9C" w:rsidRPr="00656A28" w:rsidRDefault="00C65D9C" w:rsidP="00C65D9C">
            <w:pPr>
              <w:pStyle w:val="Formalivre"/>
              <w:jc w:val="center"/>
              <w:rPr>
                <w:ins w:id="254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4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CAED03" w14:textId="77777777" w:rsidR="00C65D9C" w:rsidRPr="00656A28" w:rsidRDefault="00C65D9C" w:rsidP="00C65D9C">
            <w:pPr>
              <w:pStyle w:val="Formalivre"/>
              <w:jc w:val="center"/>
              <w:rPr>
                <w:ins w:id="2543" w:author="Hugo" w:date="2011-05-06T23:10:00Z"/>
                <w:rFonts w:ascii="Calibri" w:hAnsi="Calibri" w:cs="Calibri"/>
                <w:sz w:val="22"/>
              </w:rPr>
            </w:pPr>
            <w:ins w:id="2544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54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63F388FE" w14:textId="77777777" w:rsidR="00C65D9C" w:rsidRPr="00656A28" w:rsidRDefault="00C65D9C" w:rsidP="00C65D9C">
            <w:pPr>
              <w:pStyle w:val="Formalivre"/>
              <w:rPr>
                <w:ins w:id="254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4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DB709D" w14:textId="77777777" w:rsidR="00C65D9C" w:rsidRPr="00656A28" w:rsidRDefault="00C65D9C" w:rsidP="00C65D9C">
            <w:pPr>
              <w:pStyle w:val="Formalivre"/>
              <w:jc w:val="center"/>
              <w:rPr>
                <w:ins w:id="2548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549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success</w:t>
              </w:r>
              <w:proofErr w:type="spellEnd"/>
            </w:ins>
          </w:p>
        </w:tc>
      </w:tr>
    </w:tbl>
    <w:p w14:paraId="243CC825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550" w:author="Hugo" w:date="2011-05-06T23:10:00Z"/>
          <w:rFonts w:ascii="Calibri" w:hAnsi="Calibri" w:cs="Calibri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2551" w:author="Hugo" w:date="2011-05-06T23:13:00Z">
          <w:tblPr>
            <w:tblW w:w="9612" w:type="dxa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2552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1D1635" w14:paraId="35426A8E" w14:textId="77777777" w:rsidTr="00446966">
        <w:trPr>
          <w:cantSplit/>
          <w:trHeight w:val="289"/>
          <w:ins w:id="2553" w:author="Hugo" w:date="2011-05-06T23:10:00Z"/>
          <w:trPrChange w:id="2554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55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D700B1" w14:textId="77777777" w:rsidR="00C65D9C" w:rsidRPr="00656A28" w:rsidRDefault="00C65D9C" w:rsidP="00C65D9C">
            <w:pPr>
              <w:pStyle w:val="Formalivre"/>
              <w:jc w:val="center"/>
              <w:rPr>
                <w:ins w:id="2556" w:author="Hugo" w:date="2011-05-06T23:10:00Z"/>
                <w:rFonts w:ascii="Calibri" w:hAnsi="Calibri" w:cs="Calibri"/>
                <w:sz w:val="22"/>
                <w:lang w:val="en-US"/>
              </w:rPr>
            </w:pPr>
            <w:ins w:id="2557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558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2559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 Software’s Web Site</w:t>
              </w:r>
            </w:ins>
          </w:p>
        </w:tc>
      </w:tr>
      <w:tr w:rsidR="00C65D9C" w:rsidRPr="00656A28" w14:paraId="73B0C87C" w14:textId="77777777" w:rsidTr="00446966">
        <w:trPr>
          <w:cantSplit/>
          <w:trHeight w:val="289"/>
          <w:ins w:id="2560" w:author="Hugo" w:date="2011-05-06T23:10:00Z"/>
          <w:trPrChange w:id="256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6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FEA4C6" w14:textId="77777777" w:rsidR="00C65D9C" w:rsidRPr="00656A28" w:rsidRDefault="00C65D9C" w:rsidP="00C65D9C">
            <w:pPr>
              <w:pStyle w:val="Formalivre"/>
              <w:jc w:val="center"/>
              <w:rPr>
                <w:ins w:id="2563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56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6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041BF0" w14:textId="77777777" w:rsidR="00C65D9C" w:rsidRPr="00656A28" w:rsidRDefault="00C65D9C" w:rsidP="00C65D9C">
            <w:pPr>
              <w:pStyle w:val="Formalivre"/>
              <w:jc w:val="center"/>
              <w:rPr>
                <w:ins w:id="2566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32AD4AFE" w14:textId="77777777" w:rsidTr="00446966">
        <w:trPr>
          <w:cantSplit/>
          <w:trHeight w:val="289"/>
          <w:ins w:id="2567" w:author="Hugo" w:date="2011-05-06T23:10:00Z"/>
          <w:trPrChange w:id="2568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69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083874" w14:textId="77777777" w:rsidR="00C65D9C" w:rsidRPr="00656A28" w:rsidRDefault="00C65D9C" w:rsidP="00C65D9C">
            <w:pPr>
              <w:pStyle w:val="Formalivre"/>
              <w:jc w:val="center"/>
              <w:rPr>
                <w:ins w:id="2570" w:author="Hugo" w:date="2011-05-06T23:10:00Z"/>
                <w:rFonts w:ascii="Calibri" w:hAnsi="Calibri" w:cs="Calibri"/>
                <w:b/>
                <w:sz w:val="22"/>
              </w:rPr>
            </w:pPr>
            <w:ins w:id="257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72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6A9A46" w14:textId="77777777" w:rsidR="00C65D9C" w:rsidRPr="00656A28" w:rsidRDefault="00C65D9C" w:rsidP="00C65D9C">
            <w:pPr>
              <w:pStyle w:val="Formalivre"/>
              <w:jc w:val="center"/>
              <w:rPr>
                <w:ins w:id="257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2087C69D" w14:textId="77777777" w:rsidTr="00446966">
        <w:trPr>
          <w:cantSplit/>
          <w:trHeight w:val="289"/>
          <w:ins w:id="2574" w:author="Hugo" w:date="2011-05-06T23:10:00Z"/>
          <w:trPrChange w:id="2575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76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22CAC4" w14:textId="77777777" w:rsidR="00C65D9C" w:rsidRPr="00656A28" w:rsidRDefault="00C65D9C" w:rsidP="00C65D9C">
            <w:pPr>
              <w:pStyle w:val="Formalivre"/>
              <w:jc w:val="center"/>
              <w:rPr>
                <w:ins w:id="2577" w:author="Hugo" w:date="2011-05-06T23:10:00Z"/>
                <w:rFonts w:ascii="Calibri" w:hAnsi="Calibri" w:cs="Calibri"/>
                <w:b/>
                <w:sz w:val="22"/>
              </w:rPr>
            </w:pPr>
            <w:ins w:id="257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79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C98888" w14:textId="77777777" w:rsidR="00C65D9C" w:rsidRPr="00656A28" w:rsidRDefault="00C65D9C" w:rsidP="00C65D9C">
            <w:pPr>
              <w:pStyle w:val="Formalivre"/>
              <w:jc w:val="center"/>
              <w:rPr>
                <w:ins w:id="2580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7443ED6D" w14:textId="77777777" w:rsidTr="00446966">
        <w:trPr>
          <w:cantSplit/>
          <w:trHeight w:val="289"/>
          <w:ins w:id="2581" w:author="Hugo" w:date="2011-05-06T23:10:00Z"/>
          <w:trPrChange w:id="2582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83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DB3C98" w14:textId="77777777" w:rsidR="00C65D9C" w:rsidRPr="00656A28" w:rsidRDefault="00C65D9C" w:rsidP="00C65D9C">
            <w:pPr>
              <w:pStyle w:val="Formalivre"/>
              <w:jc w:val="center"/>
              <w:rPr>
                <w:ins w:id="2584" w:author="Hugo" w:date="2011-05-06T23:10:00Z"/>
                <w:rFonts w:ascii="Calibri" w:hAnsi="Calibri" w:cs="Calibri"/>
                <w:b/>
                <w:sz w:val="22"/>
              </w:rPr>
            </w:pPr>
            <w:ins w:id="258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86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CB0589A" w14:textId="77777777" w:rsidR="00C65D9C" w:rsidRPr="00656A28" w:rsidRDefault="00C65D9C" w:rsidP="00C65D9C">
            <w:pPr>
              <w:pStyle w:val="Formalivre"/>
              <w:jc w:val="center"/>
              <w:rPr>
                <w:ins w:id="2587" w:author="Hugo" w:date="2011-05-06T23:10:00Z"/>
                <w:rFonts w:ascii="Calibri" w:hAnsi="Calibri" w:cs="Calibri"/>
                <w:sz w:val="22"/>
                <w:lang w:val="en-US"/>
              </w:rPr>
            </w:pPr>
            <w:ins w:id="258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consults the web site for the chosen Software</w:t>
              </w:r>
            </w:ins>
          </w:p>
        </w:tc>
      </w:tr>
      <w:tr w:rsidR="00C65D9C" w:rsidRPr="00656A28" w14:paraId="4818B548" w14:textId="77777777" w:rsidTr="00446966">
        <w:trPr>
          <w:cantSplit/>
          <w:trHeight w:val="289"/>
          <w:ins w:id="2589" w:author="Hugo" w:date="2011-05-06T23:10:00Z"/>
          <w:trPrChange w:id="2590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91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F8547F" w14:textId="77777777" w:rsidR="00C65D9C" w:rsidRPr="00656A28" w:rsidRDefault="00C65D9C" w:rsidP="00C65D9C">
            <w:pPr>
              <w:pStyle w:val="Formalivre"/>
              <w:jc w:val="center"/>
              <w:rPr>
                <w:ins w:id="259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59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94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CE8D8B" w14:textId="77777777" w:rsidR="00C65D9C" w:rsidRPr="00656A28" w:rsidRDefault="00C65D9C" w:rsidP="00C65D9C">
            <w:pPr>
              <w:pStyle w:val="Formalivre"/>
              <w:jc w:val="center"/>
              <w:rPr>
                <w:ins w:id="2595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4C25A8E8" w14:textId="77777777" w:rsidTr="00446966">
        <w:trPr>
          <w:cantSplit/>
          <w:trHeight w:val="289"/>
          <w:ins w:id="2596" w:author="Hugo" w:date="2011-05-06T23:10:00Z"/>
          <w:trPrChange w:id="2597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98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EF764D" w14:textId="77777777" w:rsidR="00C65D9C" w:rsidRPr="00656A28" w:rsidRDefault="00C65D9C" w:rsidP="00C65D9C">
            <w:pPr>
              <w:pStyle w:val="Formalivre"/>
              <w:jc w:val="center"/>
              <w:rPr>
                <w:ins w:id="2599" w:author="Hugo" w:date="2011-05-06T23:10:00Z"/>
                <w:rFonts w:ascii="Calibri" w:hAnsi="Calibri" w:cs="Calibri"/>
                <w:b/>
                <w:sz w:val="22"/>
              </w:rPr>
            </w:pPr>
            <w:ins w:id="260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01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9A5E6F" w14:textId="77777777" w:rsidR="00C65D9C" w:rsidRPr="00656A28" w:rsidRDefault="00C65D9C" w:rsidP="00C65D9C">
            <w:pPr>
              <w:pStyle w:val="Formalivre"/>
              <w:jc w:val="center"/>
              <w:rPr>
                <w:ins w:id="2602" w:author="Hugo" w:date="2011-05-06T23:10:00Z"/>
                <w:rFonts w:ascii="Calibri" w:hAnsi="Calibri" w:cs="Calibri"/>
                <w:sz w:val="22"/>
                <w:lang w:val="en-US"/>
              </w:rPr>
            </w:pPr>
            <w:ins w:id="260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web site is presented with success</w:t>
              </w:r>
            </w:ins>
          </w:p>
        </w:tc>
      </w:tr>
      <w:tr w:rsidR="00C65D9C" w:rsidRPr="00656A28" w14:paraId="55CF3336" w14:textId="77777777" w:rsidTr="001F0F68">
        <w:trPr>
          <w:cantSplit/>
          <w:trHeight w:val="289"/>
          <w:ins w:id="2604" w:author="Hugo" w:date="2011-05-06T23:10:00Z"/>
          <w:trPrChange w:id="260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06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CDAB4A" w14:textId="77777777" w:rsidR="00C65D9C" w:rsidRPr="00656A28" w:rsidRDefault="00C65D9C" w:rsidP="00C65D9C">
            <w:pPr>
              <w:pStyle w:val="Formalivre"/>
              <w:jc w:val="center"/>
              <w:rPr>
                <w:ins w:id="260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60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0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311C02" w14:textId="77777777" w:rsidR="00C65D9C" w:rsidRPr="00656A28" w:rsidRDefault="00C65D9C" w:rsidP="00C65D9C">
            <w:pPr>
              <w:pStyle w:val="Formalivre"/>
              <w:jc w:val="center"/>
              <w:rPr>
                <w:ins w:id="2610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1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0C68AC" w14:textId="77777777" w:rsidR="00C65D9C" w:rsidRPr="00656A28" w:rsidRDefault="00C65D9C" w:rsidP="00C65D9C">
            <w:pPr>
              <w:pStyle w:val="Formalivre"/>
              <w:jc w:val="center"/>
              <w:rPr>
                <w:ins w:id="2612" w:author="Hugo" w:date="2011-05-06T23:10:00Z"/>
                <w:rFonts w:ascii="Calibri" w:hAnsi="Calibri" w:cs="Calibri"/>
                <w:b/>
                <w:sz w:val="22"/>
              </w:rPr>
            </w:pPr>
            <w:ins w:id="261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1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18505A" w14:textId="77777777" w:rsidR="00C65D9C" w:rsidRPr="00656A28" w:rsidRDefault="00C65D9C" w:rsidP="00C65D9C">
            <w:pPr>
              <w:pStyle w:val="Formalivre"/>
              <w:jc w:val="center"/>
              <w:rPr>
                <w:ins w:id="2615" w:author="Hugo" w:date="2011-05-06T23:10:00Z"/>
                <w:rFonts w:ascii="Calibri" w:hAnsi="Calibri" w:cs="Calibri"/>
                <w:b/>
                <w:sz w:val="22"/>
              </w:rPr>
            </w:pPr>
            <w:ins w:id="261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1D1635" w14:paraId="510F7CF2" w14:textId="77777777" w:rsidTr="001F0F68">
        <w:trPr>
          <w:cantSplit/>
          <w:trHeight w:val="289"/>
          <w:ins w:id="2617" w:author="Hugo" w:date="2011-05-06T23:10:00Z"/>
          <w:trPrChange w:id="261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19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EC7709" w14:textId="77777777" w:rsidR="00C65D9C" w:rsidRPr="00656A28" w:rsidRDefault="00C65D9C" w:rsidP="00C65D9C">
            <w:pPr>
              <w:pStyle w:val="Formalivre"/>
              <w:jc w:val="center"/>
              <w:rPr>
                <w:ins w:id="262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2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9F54A1" w14:textId="77777777" w:rsidR="00C65D9C" w:rsidRPr="00656A28" w:rsidRDefault="00C65D9C" w:rsidP="00C65D9C">
            <w:pPr>
              <w:pStyle w:val="Formalivre"/>
              <w:jc w:val="center"/>
              <w:rPr>
                <w:ins w:id="2622" w:author="Hugo" w:date="2011-05-06T23:10:00Z"/>
                <w:rFonts w:ascii="Calibri" w:hAnsi="Calibri" w:cs="Calibri"/>
                <w:sz w:val="22"/>
              </w:rPr>
            </w:pPr>
            <w:ins w:id="2623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2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7EA5D0" w14:textId="77777777" w:rsidR="00C65D9C" w:rsidRPr="00656A28" w:rsidRDefault="00C65D9C" w:rsidP="00C65D9C">
            <w:pPr>
              <w:pStyle w:val="Formalivre"/>
              <w:jc w:val="center"/>
              <w:rPr>
                <w:ins w:id="2625" w:author="Hugo" w:date="2011-05-06T23:10:00Z"/>
                <w:rFonts w:ascii="Calibri" w:hAnsi="Calibri" w:cs="Calibri"/>
                <w:sz w:val="22"/>
                <w:lang w:val="en-US"/>
              </w:rPr>
            </w:pPr>
            <w:ins w:id="262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Presses the Consult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WebSite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2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AC0A2F" w14:textId="77777777" w:rsidR="00C65D9C" w:rsidRPr="008B2F5C" w:rsidRDefault="00C65D9C" w:rsidP="00C65D9C">
            <w:pPr>
              <w:pStyle w:val="Formalivre"/>
              <w:jc w:val="center"/>
              <w:rPr>
                <w:ins w:id="2628" w:author="Hugo" w:date="2011-05-06T23:10:00Z"/>
                <w:rFonts w:ascii="Calibri" w:hAnsi="Calibri" w:cs="Calibri"/>
                <w:lang w:val="en-US"/>
                <w:rPrChange w:id="2629" w:author="Isa" w:date="2011-05-29T01:04:00Z">
                  <w:rPr>
                    <w:ins w:id="2630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1D1635" w14:paraId="4FBAF115" w14:textId="77777777" w:rsidTr="001F0F68">
        <w:trPr>
          <w:cantSplit/>
          <w:trHeight w:val="289"/>
          <w:ins w:id="2631" w:author="Hugo" w:date="2011-05-06T23:10:00Z"/>
          <w:trPrChange w:id="263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33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3941E1" w14:textId="77777777" w:rsidR="00C65D9C" w:rsidRPr="008B2F5C" w:rsidRDefault="00C65D9C" w:rsidP="00C65D9C">
            <w:pPr>
              <w:pStyle w:val="Formalivre"/>
              <w:jc w:val="center"/>
              <w:rPr>
                <w:ins w:id="2634" w:author="Hugo" w:date="2011-05-06T23:10:00Z"/>
                <w:rFonts w:ascii="Calibri" w:hAnsi="Calibri" w:cs="Calibri"/>
                <w:lang w:val="en-US"/>
                <w:rPrChange w:id="2635" w:author="Isa" w:date="2011-05-29T01:04:00Z">
                  <w:rPr>
                    <w:ins w:id="263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3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A13924" w14:textId="77777777" w:rsidR="00C65D9C" w:rsidRPr="00656A28" w:rsidRDefault="00C65D9C" w:rsidP="00C65D9C">
            <w:pPr>
              <w:pStyle w:val="Formalivre"/>
              <w:jc w:val="center"/>
              <w:rPr>
                <w:ins w:id="2638" w:author="Hugo" w:date="2011-05-06T23:10:00Z"/>
                <w:rFonts w:ascii="Calibri" w:hAnsi="Calibri" w:cs="Calibri"/>
                <w:sz w:val="22"/>
              </w:rPr>
            </w:pPr>
            <w:ins w:id="2639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4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1A0335" w14:textId="77777777" w:rsidR="00C65D9C" w:rsidRPr="00656A28" w:rsidRDefault="00C65D9C" w:rsidP="00C65D9C">
            <w:pPr>
              <w:pStyle w:val="Formalivre"/>
              <w:jc w:val="center"/>
              <w:rPr>
                <w:ins w:id="264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4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F9B5A9" w14:textId="77777777" w:rsidR="00C65D9C" w:rsidRPr="00656A28" w:rsidRDefault="00C65D9C" w:rsidP="00C65D9C">
            <w:pPr>
              <w:pStyle w:val="Formalivre"/>
              <w:jc w:val="center"/>
              <w:rPr>
                <w:ins w:id="2643" w:author="Hugo" w:date="2011-05-06T23:10:00Z"/>
                <w:rFonts w:ascii="Calibri" w:hAnsi="Calibri" w:cs="Calibri"/>
                <w:sz w:val="22"/>
                <w:lang w:val="en-US"/>
              </w:rPr>
            </w:pPr>
            <w:ins w:id="264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Loads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WebSite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in a side window</w:t>
              </w:r>
            </w:ins>
          </w:p>
        </w:tc>
      </w:tr>
      <w:tr w:rsidR="00C65D9C" w:rsidRPr="00656A28" w14:paraId="5275389A" w14:textId="77777777" w:rsidTr="001F0F68">
        <w:trPr>
          <w:cantSplit/>
          <w:trHeight w:val="289"/>
          <w:ins w:id="2645" w:author="Hugo" w:date="2011-05-06T23:10:00Z"/>
          <w:trPrChange w:id="264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47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BF8C05" w14:textId="77777777" w:rsidR="00C65D9C" w:rsidRPr="008B2F5C" w:rsidRDefault="00C65D9C" w:rsidP="00C65D9C">
            <w:pPr>
              <w:pStyle w:val="Formalivre"/>
              <w:jc w:val="center"/>
              <w:rPr>
                <w:ins w:id="2648" w:author="Hugo" w:date="2011-05-06T23:10:00Z"/>
                <w:rFonts w:ascii="Calibri" w:hAnsi="Calibri" w:cs="Calibri"/>
                <w:lang w:val="en-US"/>
                <w:rPrChange w:id="2649" w:author="Isa" w:date="2011-05-29T01:04:00Z">
                  <w:rPr>
                    <w:ins w:id="265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5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6B6A0B" w14:textId="77777777" w:rsidR="00C65D9C" w:rsidRPr="00656A28" w:rsidRDefault="00C65D9C" w:rsidP="00C65D9C">
            <w:pPr>
              <w:pStyle w:val="Formalivre"/>
              <w:jc w:val="center"/>
              <w:rPr>
                <w:ins w:id="2652" w:author="Hugo" w:date="2011-05-06T23:10:00Z"/>
                <w:rFonts w:ascii="Calibri" w:hAnsi="Calibri" w:cs="Calibri"/>
                <w:sz w:val="22"/>
              </w:rPr>
            </w:pPr>
            <w:ins w:id="2653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5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CFF3BF" w14:textId="77777777" w:rsidR="00C65D9C" w:rsidRPr="00656A28" w:rsidRDefault="00C65D9C" w:rsidP="00C65D9C">
            <w:pPr>
              <w:pStyle w:val="Formalivre"/>
              <w:jc w:val="center"/>
              <w:rPr>
                <w:ins w:id="265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5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C6D8BA" w14:textId="77777777" w:rsidR="00C65D9C" w:rsidRPr="00656A28" w:rsidRDefault="00C65D9C" w:rsidP="00C65D9C">
            <w:pPr>
              <w:pStyle w:val="Formalivre"/>
              <w:jc w:val="center"/>
              <w:rPr>
                <w:ins w:id="2657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658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success</w:t>
              </w:r>
              <w:proofErr w:type="spellEnd"/>
            </w:ins>
          </w:p>
        </w:tc>
      </w:tr>
    </w:tbl>
    <w:p w14:paraId="76094E66" w14:textId="77777777" w:rsidR="00C65D9C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659" w:author="Hugo" w:date="2011-05-06T23:13:00Z"/>
          <w:rFonts w:ascii="Calibri" w:hAnsi="Calibri" w:cs="Calibri"/>
        </w:rPr>
      </w:pPr>
    </w:p>
    <w:p w14:paraId="3D40E02A" w14:textId="77777777" w:rsidR="00446966" w:rsidRDefault="00446966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660" w:author="Hugo" w:date="2011-05-06T23:13:00Z"/>
          <w:rFonts w:ascii="Calibri" w:hAnsi="Calibri" w:cs="Calibri"/>
        </w:rPr>
      </w:pPr>
    </w:p>
    <w:p w14:paraId="7CE49115" w14:textId="77777777" w:rsidR="00446966" w:rsidRDefault="00446966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661" w:author="Hugo" w:date="2011-05-06T23:13:00Z"/>
          <w:rFonts w:ascii="Calibri" w:hAnsi="Calibri" w:cs="Calibri"/>
        </w:rPr>
      </w:pPr>
    </w:p>
    <w:p w14:paraId="679ECD0F" w14:textId="77777777" w:rsidR="00446966" w:rsidRDefault="00446966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662" w:author="Hugo" w:date="2011-05-06T23:46:00Z"/>
          <w:rFonts w:ascii="Calibri" w:hAnsi="Calibri" w:cs="Calibri"/>
        </w:rPr>
      </w:pPr>
    </w:p>
    <w:p w14:paraId="3DF23D46" w14:textId="77777777" w:rsidR="00446966" w:rsidRPr="00446966" w:rsidRDefault="00446966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663" w:author="Hugo" w:date="2011-05-06T23:10:00Z"/>
          <w:rFonts w:ascii="Calibri" w:hAnsi="Calibri" w:cs="Calibri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2664" w:author="Hugo" w:date="2011-05-06T23:13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2665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1D1635" w14:paraId="633A4E31" w14:textId="77777777" w:rsidTr="00446966">
        <w:trPr>
          <w:cantSplit/>
          <w:trHeight w:val="289"/>
          <w:ins w:id="2666" w:author="Hugo" w:date="2011-05-06T23:10:00Z"/>
          <w:trPrChange w:id="2667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68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E1192D1" w14:textId="77777777" w:rsidR="00C65D9C" w:rsidRPr="00656A28" w:rsidRDefault="00C65D9C" w:rsidP="00C65D9C">
            <w:pPr>
              <w:pStyle w:val="Formalivre"/>
              <w:jc w:val="center"/>
              <w:rPr>
                <w:ins w:id="2669" w:author="Hugo" w:date="2011-05-06T23:10:00Z"/>
                <w:rFonts w:ascii="Calibri" w:hAnsi="Calibri" w:cs="Calibri"/>
                <w:sz w:val="22"/>
                <w:lang w:val="en-US"/>
              </w:rPr>
            </w:pPr>
            <w:ins w:id="2670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lastRenderedPageBreak/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View Existing Software</w:t>
              </w:r>
            </w:ins>
          </w:p>
        </w:tc>
      </w:tr>
      <w:tr w:rsidR="00C65D9C" w:rsidRPr="00656A28" w14:paraId="740B8A87" w14:textId="77777777" w:rsidTr="00446966">
        <w:trPr>
          <w:cantSplit/>
          <w:trHeight w:val="289"/>
          <w:ins w:id="2671" w:author="Hugo" w:date="2011-05-06T23:10:00Z"/>
          <w:trPrChange w:id="2672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73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ED687B7" w14:textId="77777777" w:rsidR="00C65D9C" w:rsidRPr="00656A28" w:rsidRDefault="00C65D9C" w:rsidP="00C65D9C">
            <w:pPr>
              <w:pStyle w:val="Formalivre"/>
              <w:jc w:val="center"/>
              <w:rPr>
                <w:ins w:id="2674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67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76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7215020" w14:textId="77777777" w:rsidR="00C65D9C" w:rsidRPr="00656A28" w:rsidRDefault="00C65D9C" w:rsidP="00C65D9C">
            <w:pPr>
              <w:pStyle w:val="Formalivre"/>
              <w:jc w:val="center"/>
              <w:rPr>
                <w:ins w:id="2677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03751AB0" w14:textId="77777777" w:rsidTr="00446966">
        <w:trPr>
          <w:cantSplit/>
          <w:trHeight w:val="289"/>
          <w:ins w:id="2678" w:author="Hugo" w:date="2011-05-06T23:10:00Z"/>
          <w:trPrChange w:id="2679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80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9CE5201" w14:textId="77777777" w:rsidR="00C65D9C" w:rsidRPr="00656A28" w:rsidRDefault="00C65D9C" w:rsidP="00C65D9C">
            <w:pPr>
              <w:pStyle w:val="Formalivre"/>
              <w:jc w:val="center"/>
              <w:rPr>
                <w:ins w:id="2681" w:author="Hugo" w:date="2011-05-06T23:10:00Z"/>
                <w:rFonts w:ascii="Calibri" w:hAnsi="Calibri" w:cs="Calibri"/>
                <w:b/>
                <w:sz w:val="22"/>
              </w:rPr>
            </w:pPr>
            <w:ins w:id="268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83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2CDF07" w14:textId="77777777" w:rsidR="00C65D9C" w:rsidRPr="00656A28" w:rsidRDefault="00C65D9C" w:rsidP="00C65D9C">
            <w:pPr>
              <w:pStyle w:val="Formalivre"/>
              <w:jc w:val="center"/>
              <w:rPr>
                <w:ins w:id="2684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19FCE9D4" w14:textId="77777777" w:rsidTr="00446966">
        <w:trPr>
          <w:cantSplit/>
          <w:trHeight w:val="289"/>
          <w:ins w:id="2685" w:author="Hugo" w:date="2011-05-06T23:10:00Z"/>
          <w:trPrChange w:id="2686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87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E8D9141" w14:textId="77777777" w:rsidR="00C65D9C" w:rsidRPr="00656A28" w:rsidRDefault="00C65D9C" w:rsidP="00C65D9C">
            <w:pPr>
              <w:pStyle w:val="Formalivre"/>
              <w:jc w:val="center"/>
              <w:rPr>
                <w:ins w:id="2688" w:author="Hugo" w:date="2011-05-06T23:10:00Z"/>
                <w:rFonts w:ascii="Calibri" w:hAnsi="Calibri" w:cs="Calibri"/>
                <w:b/>
                <w:sz w:val="22"/>
              </w:rPr>
            </w:pPr>
            <w:ins w:id="268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90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0A30BF" w14:textId="77777777" w:rsidR="00C65D9C" w:rsidRPr="00656A28" w:rsidRDefault="00C65D9C" w:rsidP="00C65D9C">
            <w:pPr>
              <w:pStyle w:val="Formalivre"/>
              <w:jc w:val="center"/>
              <w:rPr>
                <w:ins w:id="2691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7B839B5A" w14:textId="77777777" w:rsidTr="00446966">
        <w:trPr>
          <w:cantSplit/>
          <w:trHeight w:val="289"/>
          <w:ins w:id="2692" w:author="Hugo" w:date="2011-05-06T23:10:00Z"/>
          <w:trPrChange w:id="2693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94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6A326B6" w14:textId="77777777" w:rsidR="00C65D9C" w:rsidRPr="00656A28" w:rsidRDefault="00C65D9C" w:rsidP="00C65D9C">
            <w:pPr>
              <w:pStyle w:val="Formalivre"/>
              <w:jc w:val="center"/>
              <w:rPr>
                <w:ins w:id="2695" w:author="Hugo" w:date="2011-05-06T23:10:00Z"/>
                <w:rFonts w:ascii="Calibri" w:hAnsi="Calibri" w:cs="Calibri"/>
                <w:b/>
                <w:sz w:val="22"/>
              </w:rPr>
            </w:pPr>
            <w:ins w:id="269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97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C10CC8B" w14:textId="77777777" w:rsidR="00C65D9C" w:rsidRPr="00656A28" w:rsidRDefault="00C65D9C" w:rsidP="00C65D9C">
            <w:pPr>
              <w:pStyle w:val="Formalivre"/>
              <w:jc w:val="center"/>
              <w:rPr>
                <w:ins w:id="2698" w:author="Hugo" w:date="2011-05-06T23:10:00Z"/>
                <w:rFonts w:ascii="Calibri" w:hAnsi="Calibri" w:cs="Calibri"/>
                <w:sz w:val="22"/>
                <w:lang w:val="en-US"/>
              </w:rPr>
            </w:pPr>
            <w:ins w:id="269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View a software and all its characteristics</w:t>
              </w:r>
            </w:ins>
          </w:p>
        </w:tc>
      </w:tr>
      <w:tr w:rsidR="00C65D9C" w:rsidRPr="00656A28" w14:paraId="6ECFD004" w14:textId="77777777" w:rsidTr="00446966">
        <w:trPr>
          <w:cantSplit/>
          <w:trHeight w:val="289"/>
          <w:ins w:id="2700" w:author="Hugo" w:date="2011-05-06T23:10:00Z"/>
          <w:trPrChange w:id="270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0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2EBC801" w14:textId="77777777" w:rsidR="00C65D9C" w:rsidRPr="00656A28" w:rsidRDefault="00C65D9C" w:rsidP="00C65D9C">
            <w:pPr>
              <w:pStyle w:val="Formalivre"/>
              <w:jc w:val="center"/>
              <w:rPr>
                <w:ins w:id="2703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70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0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648F07" w14:textId="77777777" w:rsidR="00C65D9C" w:rsidRPr="00656A28" w:rsidRDefault="00C65D9C" w:rsidP="00C65D9C">
            <w:pPr>
              <w:pStyle w:val="Formalivre"/>
              <w:jc w:val="center"/>
              <w:rPr>
                <w:ins w:id="2706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4804DD9A" w14:textId="77777777" w:rsidTr="00446966">
        <w:trPr>
          <w:cantSplit/>
          <w:trHeight w:val="289"/>
          <w:ins w:id="2707" w:author="Hugo" w:date="2011-05-06T23:10:00Z"/>
          <w:trPrChange w:id="2708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09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56C1D71" w14:textId="77777777" w:rsidR="00C65D9C" w:rsidRPr="00656A28" w:rsidRDefault="00C65D9C" w:rsidP="00C65D9C">
            <w:pPr>
              <w:pStyle w:val="Formalivre"/>
              <w:jc w:val="center"/>
              <w:rPr>
                <w:ins w:id="2710" w:author="Hugo" w:date="2011-05-06T23:10:00Z"/>
                <w:rFonts w:ascii="Calibri" w:hAnsi="Calibri" w:cs="Calibri"/>
                <w:b/>
                <w:sz w:val="22"/>
              </w:rPr>
            </w:pPr>
            <w:ins w:id="271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12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FB258C9" w14:textId="77777777" w:rsidR="00C65D9C" w:rsidRPr="00656A28" w:rsidRDefault="00C65D9C" w:rsidP="00C65D9C">
            <w:pPr>
              <w:pStyle w:val="Formalivre"/>
              <w:jc w:val="center"/>
              <w:rPr>
                <w:ins w:id="2713" w:author="Hugo" w:date="2011-05-06T23:10:00Z"/>
                <w:rFonts w:ascii="Calibri" w:hAnsi="Calibri" w:cs="Calibri"/>
                <w:sz w:val="22"/>
                <w:lang w:val="en-US"/>
              </w:rPr>
            </w:pPr>
            <w:ins w:id="271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The characteristics were presented with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sucess</w:t>
              </w:r>
              <w:proofErr w:type="spellEnd"/>
            </w:ins>
          </w:p>
        </w:tc>
      </w:tr>
      <w:tr w:rsidR="00C65D9C" w:rsidRPr="00656A28" w14:paraId="0DAF55BA" w14:textId="77777777" w:rsidTr="001F0F68">
        <w:trPr>
          <w:cantSplit/>
          <w:trHeight w:val="289"/>
          <w:ins w:id="2715" w:author="Hugo" w:date="2011-05-06T23:10:00Z"/>
          <w:trPrChange w:id="271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17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DB63AD4" w14:textId="77777777" w:rsidR="00C65D9C" w:rsidRPr="00656A28" w:rsidRDefault="00C65D9C" w:rsidP="00C65D9C">
            <w:pPr>
              <w:pStyle w:val="Formalivre"/>
              <w:jc w:val="center"/>
              <w:rPr>
                <w:ins w:id="2718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71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20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FBC7B5" w14:textId="77777777" w:rsidR="00C65D9C" w:rsidRPr="00656A28" w:rsidRDefault="00C65D9C" w:rsidP="00C65D9C">
            <w:pPr>
              <w:pStyle w:val="Formalivre"/>
              <w:jc w:val="center"/>
              <w:rPr>
                <w:ins w:id="2721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2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0294BCA" w14:textId="77777777" w:rsidR="00C65D9C" w:rsidRPr="00656A28" w:rsidRDefault="00C65D9C" w:rsidP="00C65D9C">
            <w:pPr>
              <w:pStyle w:val="Formalivre"/>
              <w:jc w:val="center"/>
              <w:rPr>
                <w:ins w:id="2723" w:author="Hugo" w:date="2011-05-06T23:10:00Z"/>
                <w:rFonts w:ascii="Calibri" w:hAnsi="Calibri" w:cs="Calibri"/>
                <w:b/>
                <w:sz w:val="22"/>
              </w:rPr>
            </w:pPr>
            <w:ins w:id="272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2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B4D4079" w14:textId="77777777" w:rsidR="00C65D9C" w:rsidRPr="00656A28" w:rsidRDefault="00C65D9C" w:rsidP="00C65D9C">
            <w:pPr>
              <w:pStyle w:val="Formalivre"/>
              <w:jc w:val="center"/>
              <w:rPr>
                <w:ins w:id="2726" w:author="Hugo" w:date="2011-05-06T23:10:00Z"/>
                <w:rFonts w:ascii="Calibri" w:hAnsi="Calibri" w:cs="Calibri"/>
                <w:b/>
                <w:sz w:val="22"/>
              </w:rPr>
            </w:pPr>
            <w:ins w:id="272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09FF65DD" w14:textId="77777777" w:rsidTr="001F0F68">
        <w:trPr>
          <w:cantSplit/>
          <w:trHeight w:val="289"/>
          <w:ins w:id="2728" w:author="Hugo" w:date="2011-05-06T23:10:00Z"/>
          <w:trPrChange w:id="2729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30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1A78661D" w14:textId="77777777" w:rsidR="00C65D9C" w:rsidRPr="00656A28" w:rsidRDefault="00C65D9C" w:rsidP="00C65D9C">
            <w:pPr>
              <w:rPr>
                <w:ins w:id="2731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3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7F21A17" w14:textId="77777777" w:rsidR="00C65D9C" w:rsidRPr="00656A28" w:rsidRDefault="00C65D9C" w:rsidP="00C65D9C">
            <w:pPr>
              <w:pStyle w:val="Formalivre"/>
              <w:jc w:val="center"/>
              <w:rPr>
                <w:ins w:id="2733" w:author="Hugo" w:date="2011-05-06T23:10:00Z"/>
                <w:rFonts w:ascii="Calibri" w:hAnsi="Calibri" w:cs="Calibri"/>
                <w:sz w:val="22"/>
              </w:rPr>
            </w:pPr>
            <w:ins w:id="2734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3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DDF96A2" w14:textId="77777777" w:rsidR="00C65D9C" w:rsidRPr="00656A28" w:rsidRDefault="00C65D9C" w:rsidP="00C65D9C">
            <w:pPr>
              <w:pStyle w:val="Formalivre"/>
              <w:jc w:val="center"/>
              <w:rPr>
                <w:ins w:id="2736" w:author="Hugo" w:date="2011-05-06T23:10:00Z"/>
                <w:rFonts w:ascii="Calibri" w:hAnsi="Calibri" w:cs="Calibri"/>
                <w:sz w:val="22"/>
              </w:rPr>
            </w:pPr>
            <w:ins w:id="2737" w:author="Hugo" w:date="2011-05-06T23:10:00Z">
              <w:r w:rsidRPr="00656A28">
                <w:rPr>
                  <w:rFonts w:ascii="Calibri" w:hAnsi="Calibri" w:cs="Calibri"/>
                  <w:sz w:val="22"/>
                </w:rPr>
                <w:t>Ask for view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3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A29A1F" w14:textId="77777777" w:rsidR="00C65D9C" w:rsidRPr="00656A28" w:rsidRDefault="00C65D9C" w:rsidP="00C65D9C">
            <w:pPr>
              <w:pStyle w:val="Formalivre"/>
              <w:jc w:val="center"/>
              <w:rPr>
                <w:ins w:id="2739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43A78E1C" w14:textId="77777777" w:rsidTr="001F0F68">
        <w:trPr>
          <w:cantSplit/>
          <w:trHeight w:val="289"/>
          <w:ins w:id="2740" w:author="Hugo" w:date="2011-05-06T23:10:00Z"/>
          <w:trPrChange w:id="274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42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5F39785" w14:textId="77777777" w:rsidR="00C65D9C" w:rsidRPr="00656A28" w:rsidRDefault="00C65D9C" w:rsidP="00C65D9C">
            <w:pPr>
              <w:rPr>
                <w:ins w:id="274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44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D0880B1" w14:textId="77777777" w:rsidR="00C65D9C" w:rsidRPr="00656A28" w:rsidRDefault="00C65D9C" w:rsidP="00C65D9C">
            <w:pPr>
              <w:pStyle w:val="Formalivre"/>
              <w:jc w:val="center"/>
              <w:rPr>
                <w:ins w:id="2745" w:author="Hugo" w:date="2011-05-06T23:10:00Z"/>
                <w:rFonts w:ascii="Calibri" w:hAnsi="Calibri" w:cs="Calibri"/>
                <w:sz w:val="22"/>
              </w:rPr>
            </w:pPr>
            <w:ins w:id="2746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47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3DC2B2" w14:textId="77777777" w:rsidR="00C65D9C" w:rsidRPr="00656A28" w:rsidRDefault="00C65D9C" w:rsidP="00C65D9C">
            <w:pPr>
              <w:pStyle w:val="Formalivre"/>
              <w:jc w:val="center"/>
              <w:rPr>
                <w:ins w:id="274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4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E62E993" w14:textId="77777777" w:rsidR="00C65D9C" w:rsidRPr="00656A28" w:rsidRDefault="00C65D9C" w:rsidP="00C65D9C">
            <w:pPr>
              <w:pStyle w:val="Formalivre"/>
              <w:jc w:val="center"/>
              <w:rPr>
                <w:ins w:id="2750" w:author="Hugo" w:date="2011-05-06T23:10:00Z"/>
                <w:rFonts w:ascii="Calibri" w:hAnsi="Calibri" w:cs="Calibri"/>
                <w:sz w:val="22"/>
                <w:lang w:val="en-US"/>
              </w:rPr>
            </w:pPr>
            <w:ins w:id="275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to insert software data</w:t>
              </w:r>
            </w:ins>
          </w:p>
        </w:tc>
      </w:tr>
      <w:tr w:rsidR="00C65D9C" w:rsidRPr="00656A28" w14:paraId="341E3595" w14:textId="77777777" w:rsidTr="001F0F68">
        <w:trPr>
          <w:cantSplit/>
          <w:trHeight w:val="289"/>
          <w:ins w:id="2752" w:author="Hugo" w:date="2011-05-06T23:10:00Z"/>
          <w:trPrChange w:id="275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54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0E039C9F" w14:textId="77777777" w:rsidR="00C65D9C" w:rsidRPr="00C65D9C" w:rsidRDefault="00C65D9C" w:rsidP="00C65D9C">
            <w:pPr>
              <w:rPr>
                <w:ins w:id="275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2756" w:author="Hugo" w:date="2011-05-06T23:11:00Z">
                  <w:rPr>
                    <w:ins w:id="2757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58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B9C2813" w14:textId="77777777" w:rsidR="00C65D9C" w:rsidRPr="00656A28" w:rsidRDefault="00C65D9C" w:rsidP="00C65D9C">
            <w:pPr>
              <w:pStyle w:val="Formalivre"/>
              <w:jc w:val="center"/>
              <w:rPr>
                <w:ins w:id="2759" w:author="Hugo" w:date="2011-05-06T23:10:00Z"/>
                <w:rFonts w:ascii="Calibri" w:hAnsi="Calibri" w:cs="Calibri"/>
                <w:sz w:val="22"/>
              </w:rPr>
            </w:pPr>
            <w:ins w:id="2760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6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0BA3019" w14:textId="77777777" w:rsidR="00C65D9C" w:rsidRPr="00656A28" w:rsidRDefault="00C65D9C" w:rsidP="00C65D9C">
            <w:pPr>
              <w:pStyle w:val="Formalivre"/>
              <w:jc w:val="center"/>
              <w:rPr>
                <w:ins w:id="2762" w:author="Hugo" w:date="2011-05-06T23:10:00Z"/>
                <w:rFonts w:ascii="Calibri" w:hAnsi="Calibri" w:cs="Calibri"/>
                <w:sz w:val="22"/>
              </w:rPr>
            </w:pPr>
            <w:ins w:id="2763" w:author="Hugo" w:date="2011-05-06T23:10:00Z">
              <w:r w:rsidRPr="00656A28">
                <w:rPr>
                  <w:rFonts w:ascii="Calibri" w:hAnsi="Calibri" w:cs="Calibri"/>
                  <w:sz w:val="22"/>
                </w:rPr>
                <w:t>Insert software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6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D42F10" w14:textId="77777777" w:rsidR="00C65D9C" w:rsidRPr="00656A28" w:rsidRDefault="00C65D9C" w:rsidP="00C65D9C">
            <w:pPr>
              <w:pStyle w:val="Formalivre"/>
              <w:jc w:val="center"/>
              <w:rPr>
                <w:ins w:id="2765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3BA5B5FD" w14:textId="77777777" w:rsidTr="001F0F68">
        <w:trPr>
          <w:cantSplit/>
          <w:trHeight w:val="289"/>
          <w:ins w:id="2766" w:author="Hugo" w:date="2011-05-06T23:10:00Z"/>
          <w:trPrChange w:id="276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68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05FA5486" w14:textId="77777777" w:rsidR="00C65D9C" w:rsidRPr="00656A28" w:rsidRDefault="00C65D9C" w:rsidP="00C65D9C">
            <w:pPr>
              <w:rPr>
                <w:ins w:id="276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70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F893F6A" w14:textId="77777777" w:rsidR="00C65D9C" w:rsidRPr="00656A28" w:rsidRDefault="00C65D9C" w:rsidP="00C65D9C">
            <w:pPr>
              <w:pStyle w:val="Formalivre"/>
              <w:jc w:val="center"/>
              <w:rPr>
                <w:ins w:id="2771" w:author="Hugo" w:date="2011-05-06T23:10:00Z"/>
                <w:rFonts w:ascii="Calibri" w:hAnsi="Calibri" w:cs="Calibri"/>
                <w:sz w:val="22"/>
              </w:rPr>
            </w:pPr>
            <w:ins w:id="2772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73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52C22F" w14:textId="77777777" w:rsidR="00C65D9C" w:rsidRPr="00656A28" w:rsidRDefault="00C65D9C" w:rsidP="00C65D9C">
            <w:pPr>
              <w:pStyle w:val="Formalivre"/>
              <w:jc w:val="center"/>
              <w:rPr>
                <w:ins w:id="277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7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4F08EDF" w14:textId="77777777" w:rsidR="00C65D9C" w:rsidRPr="00656A28" w:rsidRDefault="00C65D9C" w:rsidP="00C65D9C">
            <w:pPr>
              <w:pStyle w:val="Formalivre"/>
              <w:jc w:val="center"/>
              <w:rPr>
                <w:ins w:id="2776" w:author="Hugo" w:date="2011-05-06T23:10:00Z"/>
                <w:rFonts w:ascii="Calibri" w:hAnsi="Calibri" w:cs="Calibri"/>
                <w:sz w:val="22"/>
              </w:rPr>
            </w:pPr>
            <w:ins w:id="277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 software data</w:t>
              </w:r>
            </w:ins>
          </w:p>
        </w:tc>
      </w:tr>
      <w:tr w:rsidR="00C65D9C" w:rsidRPr="00656A28" w14:paraId="584312DB" w14:textId="77777777" w:rsidTr="001F0F68">
        <w:trPr>
          <w:cantSplit/>
          <w:trHeight w:val="289"/>
          <w:ins w:id="2778" w:author="Hugo" w:date="2011-05-06T23:10:00Z"/>
          <w:trPrChange w:id="2779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80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F436E7E" w14:textId="77777777" w:rsidR="00C65D9C" w:rsidRPr="00656A28" w:rsidRDefault="00C65D9C" w:rsidP="00C65D9C">
            <w:pPr>
              <w:rPr>
                <w:ins w:id="2781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8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8F2D1D5" w14:textId="77777777" w:rsidR="00C65D9C" w:rsidRPr="00656A28" w:rsidRDefault="00C65D9C" w:rsidP="00C65D9C">
            <w:pPr>
              <w:pStyle w:val="Formalivre"/>
              <w:jc w:val="center"/>
              <w:rPr>
                <w:ins w:id="2783" w:author="Hugo" w:date="2011-05-06T23:10:00Z"/>
                <w:rFonts w:ascii="Calibri" w:hAnsi="Calibri" w:cs="Calibri"/>
                <w:sz w:val="22"/>
              </w:rPr>
            </w:pPr>
            <w:ins w:id="2784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78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5668AE19" w14:textId="77777777" w:rsidR="00C65D9C" w:rsidRPr="00656A28" w:rsidRDefault="00C65D9C" w:rsidP="00C65D9C">
            <w:pPr>
              <w:pStyle w:val="Formalivre"/>
              <w:rPr>
                <w:ins w:id="278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8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8EBC722" w14:textId="77777777" w:rsidR="00C65D9C" w:rsidRPr="00656A28" w:rsidRDefault="00C65D9C" w:rsidP="00C65D9C">
            <w:pPr>
              <w:pStyle w:val="Formalivre"/>
              <w:jc w:val="center"/>
              <w:rPr>
                <w:ins w:id="2788" w:author="Hugo" w:date="2011-05-06T23:10:00Z"/>
                <w:rFonts w:ascii="Calibri" w:hAnsi="Calibri" w:cs="Calibri"/>
                <w:sz w:val="22"/>
              </w:rPr>
            </w:pPr>
            <w:ins w:id="2789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 software data</w:t>
              </w:r>
            </w:ins>
          </w:p>
        </w:tc>
      </w:tr>
      <w:tr w:rsidR="00C65D9C" w:rsidRPr="00656A28" w14:paraId="33280439" w14:textId="77777777" w:rsidTr="001F0F68">
        <w:trPr>
          <w:cantSplit/>
          <w:trHeight w:val="637"/>
          <w:ins w:id="2790" w:author="Hugo" w:date="2011-05-06T23:10:00Z"/>
          <w:trPrChange w:id="2791" w:author="Hugo" w:date="2011-05-06T23:46:00Z">
            <w:trPr>
              <w:cantSplit/>
              <w:trHeight w:val="637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92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0373B8B" w14:textId="77777777" w:rsidR="00C65D9C" w:rsidRPr="00656A28" w:rsidRDefault="00C65D9C" w:rsidP="00C65D9C">
            <w:pPr>
              <w:rPr>
                <w:ins w:id="279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94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1F41120" w14:textId="77777777" w:rsidR="00C65D9C" w:rsidRPr="00656A28" w:rsidRDefault="00C65D9C" w:rsidP="00C65D9C">
            <w:pPr>
              <w:pStyle w:val="Formalivre"/>
              <w:jc w:val="center"/>
              <w:rPr>
                <w:ins w:id="2795" w:author="Hugo" w:date="2011-05-06T23:10:00Z"/>
                <w:rFonts w:ascii="Calibri" w:hAnsi="Calibri" w:cs="Calibri"/>
                <w:sz w:val="22"/>
              </w:rPr>
            </w:pPr>
            <w:ins w:id="2796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97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B41B2FF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279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9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7CA738" w14:textId="77777777" w:rsidR="00C65D9C" w:rsidRPr="00656A28" w:rsidRDefault="00C65D9C" w:rsidP="00C65D9C">
            <w:pPr>
              <w:pStyle w:val="Formalivre"/>
              <w:jc w:val="center"/>
              <w:rPr>
                <w:ins w:id="2800" w:author="Hugo" w:date="2011-05-06T23:10:00Z"/>
                <w:rFonts w:ascii="Calibri" w:hAnsi="Calibri" w:cs="Calibri"/>
                <w:lang w:val="en-US"/>
              </w:rPr>
            </w:pPr>
            <w:ins w:id="280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Presents the Software data</w:t>
              </w:r>
            </w:ins>
          </w:p>
        </w:tc>
      </w:tr>
      <w:tr w:rsidR="00C65D9C" w:rsidRPr="00656A28" w14:paraId="4F6C4881" w14:textId="77777777" w:rsidTr="001F0F68">
        <w:trPr>
          <w:cantSplit/>
          <w:trHeight w:val="289"/>
          <w:ins w:id="2802" w:author="Hugo" w:date="2011-05-06T23:10:00Z"/>
          <w:trPrChange w:id="280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804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136D733" w14:textId="77777777" w:rsidR="00C65D9C" w:rsidRPr="00656A28" w:rsidRDefault="00C65D9C" w:rsidP="00C65D9C">
            <w:pPr>
              <w:rPr>
                <w:ins w:id="280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0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FEA86DC" w14:textId="77777777" w:rsidR="00C65D9C" w:rsidRPr="00656A28" w:rsidRDefault="00C65D9C" w:rsidP="00C65D9C">
            <w:pPr>
              <w:pStyle w:val="Formalivre"/>
              <w:jc w:val="center"/>
              <w:rPr>
                <w:ins w:id="2807" w:author="Hugo" w:date="2011-05-06T23:10:00Z"/>
                <w:rFonts w:ascii="Calibri" w:hAnsi="Calibri" w:cs="Calibri"/>
                <w:sz w:val="22"/>
              </w:rPr>
            </w:pPr>
            <w:ins w:id="2808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0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3447CC3" w14:textId="77777777" w:rsidR="00C65D9C" w:rsidRPr="00656A28" w:rsidRDefault="00C65D9C" w:rsidP="00C65D9C">
            <w:pPr>
              <w:pStyle w:val="Formalivre"/>
              <w:jc w:val="center"/>
              <w:rPr>
                <w:ins w:id="281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1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57332B0" w14:textId="77777777" w:rsidR="00C65D9C" w:rsidRPr="00656A28" w:rsidRDefault="00C65D9C" w:rsidP="00C65D9C">
            <w:pPr>
              <w:pStyle w:val="Formalivre"/>
              <w:jc w:val="center"/>
              <w:rPr>
                <w:ins w:id="2812" w:author="Hugo" w:date="2011-05-06T23:10:00Z"/>
                <w:rFonts w:ascii="Calibri" w:hAnsi="Calibri" w:cs="Calibri"/>
                <w:sz w:val="22"/>
              </w:rPr>
            </w:pPr>
            <w:ins w:id="281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64D5565D" w14:textId="77777777" w:rsidTr="001F0F68">
        <w:trPr>
          <w:cantSplit/>
          <w:trHeight w:val="289"/>
          <w:ins w:id="2814" w:author="Hugo" w:date="2011-05-06T23:10:00Z"/>
          <w:trPrChange w:id="281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16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8264A0B" w14:textId="77777777" w:rsidR="00C65D9C" w:rsidRPr="00656A28" w:rsidRDefault="00C65D9C" w:rsidP="00C65D9C">
            <w:pPr>
              <w:pStyle w:val="Formalivre"/>
              <w:jc w:val="center"/>
              <w:rPr>
                <w:ins w:id="2817" w:author="Hugo" w:date="2011-05-06T23:10:00Z"/>
                <w:rFonts w:ascii="Calibri" w:hAnsi="Calibri" w:cs="Calibri"/>
                <w:sz w:val="22"/>
                <w:lang w:val="en-US"/>
              </w:rPr>
            </w:pPr>
            <w:ins w:id="2818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Exception 4a:         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1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F33EEB" w14:textId="77777777" w:rsidR="00C65D9C" w:rsidRPr="00656A28" w:rsidRDefault="00C65D9C" w:rsidP="00C65D9C">
            <w:pPr>
              <w:pStyle w:val="Formalivre"/>
              <w:jc w:val="center"/>
              <w:rPr>
                <w:ins w:id="2820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2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1C19CAD" w14:textId="77777777" w:rsidR="00C65D9C" w:rsidRPr="00656A28" w:rsidRDefault="00C65D9C" w:rsidP="00C65D9C">
            <w:pPr>
              <w:pStyle w:val="Formalivre"/>
              <w:jc w:val="center"/>
              <w:rPr>
                <w:ins w:id="2822" w:author="Hugo" w:date="2011-05-06T23:10:00Z"/>
                <w:rFonts w:ascii="Calibri" w:hAnsi="Calibri" w:cs="Calibri"/>
                <w:b/>
                <w:sz w:val="22"/>
              </w:rPr>
            </w:pPr>
            <w:ins w:id="282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2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BA49ADA" w14:textId="77777777" w:rsidR="00C65D9C" w:rsidRPr="00656A28" w:rsidRDefault="00C65D9C" w:rsidP="00C65D9C">
            <w:pPr>
              <w:pStyle w:val="Formalivre"/>
              <w:jc w:val="center"/>
              <w:rPr>
                <w:ins w:id="2825" w:author="Hugo" w:date="2011-05-06T23:10:00Z"/>
                <w:rFonts w:ascii="Calibri" w:hAnsi="Calibri" w:cs="Calibri"/>
                <w:b/>
                <w:sz w:val="22"/>
              </w:rPr>
            </w:pPr>
            <w:ins w:id="282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5D59D134" w14:textId="77777777" w:rsidTr="001F0F68">
        <w:trPr>
          <w:cantSplit/>
          <w:trHeight w:val="289"/>
          <w:ins w:id="2827" w:author="Hugo" w:date="2011-05-06T23:10:00Z"/>
          <w:trPrChange w:id="282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829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675F1E53" w14:textId="77777777" w:rsidR="00C65D9C" w:rsidRPr="00656A28" w:rsidRDefault="00C65D9C" w:rsidP="00C65D9C">
            <w:pPr>
              <w:rPr>
                <w:ins w:id="2830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3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71B4F9C" w14:textId="77777777" w:rsidR="00C65D9C" w:rsidRPr="00656A28" w:rsidRDefault="00C65D9C" w:rsidP="00C65D9C">
            <w:pPr>
              <w:pStyle w:val="Formalivre"/>
              <w:jc w:val="center"/>
              <w:rPr>
                <w:ins w:id="2832" w:author="Hugo" w:date="2011-05-06T23:10:00Z"/>
                <w:rFonts w:ascii="Calibri" w:hAnsi="Calibri" w:cs="Calibri"/>
                <w:sz w:val="22"/>
              </w:rPr>
            </w:pPr>
            <w:ins w:id="2833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3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C9FE5E" w14:textId="77777777" w:rsidR="00C65D9C" w:rsidRPr="00656A28" w:rsidRDefault="00C65D9C" w:rsidP="00C65D9C">
            <w:pPr>
              <w:pStyle w:val="Formalivre"/>
              <w:jc w:val="center"/>
              <w:rPr>
                <w:ins w:id="283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3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9304F2A" w14:textId="77777777" w:rsidR="00C65D9C" w:rsidRPr="00656A28" w:rsidRDefault="00C65D9C" w:rsidP="00C65D9C">
            <w:pPr>
              <w:pStyle w:val="Formalivre"/>
              <w:jc w:val="center"/>
              <w:rPr>
                <w:ins w:id="2837" w:author="Hugo" w:date="2011-05-06T23:10:00Z"/>
                <w:rFonts w:ascii="Calibri" w:hAnsi="Calibri" w:cs="Calibri"/>
                <w:sz w:val="22"/>
              </w:rPr>
            </w:pPr>
            <w:ins w:id="2838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797954D4" w14:textId="77777777" w:rsidTr="001F0F68">
        <w:trPr>
          <w:cantSplit/>
          <w:trHeight w:val="289"/>
          <w:ins w:id="2839" w:author="Hugo" w:date="2011-05-06T23:10:00Z"/>
          <w:trPrChange w:id="284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841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9BB94A7" w14:textId="77777777" w:rsidR="00C65D9C" w:rsidRPr="00656A28" w:rsidRDefault="00C65D9C" w:rsidP="00C65D9C">
            <w:pPr>
              <w:rPr>
                <w:ins w:id="2842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4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C429F91" w14:textId="77777777" w:rsidR="00C65D9C" w:rsidRPr="00656A28" w:rsidRDefault="00C65D9C" w:rsidP="00C65D9C">
            <w:pPr>
              <w:pStyle w:val="Formalivre"/>
              <w:jc w:val="center"/>
              <w:rPr>
                <w:ins w:id="2844" w:author="Hugo" w:date="2011-05-06T23:10:00Z"/>
                <w:rFonts w:ascii="Calibri" w:hAnsi="Calibri" w:cs="Calibri"/>
                <w:sz w:val="22"/>
              </w:rPr>
            </w:pPr>
            <w:ins w:id="2845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4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F0296E" w14:textId="77777777" w:rsidR="00C65D9C" w:rsidRPr="00656A28" w:rsidRDefault="00C65D9C" w:rsidP="00C65D9C">
            <w:pPr>
              <w:pStyle w:val="Formalivre"/>
              <w:jc w:val="center"/>
              <w:rPr>
                <w:ins w:id="284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4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272642A" w14:textId="77777777" w:rsidR="00C65D9C" w:rsidRPr="00656A28" w:rsidRDefault="00C65D9C" w:rsidP="00C65D9C">
            <w:pPr>
              <w:pStyle w:val="Formalivre"/>
              <w:jc w:val="center"/>
              <w:rPr>
                <w:ins w:id="2849" w:author="Hugo" w:date="2011-05-06T23:10:00Z"/>
                <w:rFonts w:ascii="Calibri" w:hAnsi="Calibri" w:cs="Calibri"/>
                <w:sz w:val="22"/>
              </w:rPr>
            </w:pPr>
            <w:ins w:id="2850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</w:tbl>
    <w:p w14:paraId="5EF0D71E" w14:textId="77777777" w:rsidR="00C65D9C" w:rsidRDefault="00C65D9C">
      <w:pPr>
        <w:tabs>
          <w:tab w:val="left" w:pos="3660"/>
        </w:tabs>
        <w:spacing w:after="0"/>
        <w:rPr>
          <w:ins w:id="2851" w:author="Hugo" w:date="2011-05-06T23:47:00Z"/>
          <w:rFonts w:ascii="Calibri" w:hAnsi="Calibri" w:cs="Calibri"/>
          <w:lang w:bidi="x-none"/>
        </w:rPr>
        <w:pPrChange w:id="2852" w:author="Hugo" w:date="2011-05-06T23:47:00Z">
          <w:pPr>
            <w:tabs>
              <w:tab w:val="left" w:pos="3660"/>
            </w:tabs>
          </w:pPr>
        </w:pPrChange>
      </w:pPr>
    </w:p>
    <w:p w14:paraId="0EA5CC31" w14:textId="77777777" w:rsidR="005111E9" w:rsidRDefault="005111E9">
      <w:pPr>
        <w:tabs>
          <w:tab w:val="left" w:pos="3660"/>
        </w:tabs>
        <w:spacing w:after="0"/>
        <w:rPr>
          <w:ins w:id="2853" w:author="Hugo" w:date="2011-05-06T23:46:00Z"/>
          <w:rFonts w:ascii="Calibri" w:hAnsi="Calibri" w:cs="Calibri"/>
          <w:lang w:bidi="x-none"/>
        </w:rPr>
        <w:pPrChange w:id="2854" w:author="Hugo" w:date="2011-05-06T23:47:00Z">
          <w:pPr>
            <w:tabs>
              <w:tab w:val="left" w:pos="3660"/>
            </w:tabs>
          </w:pPr>
        </w:pPrChange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2855" w:author="Hugo" w:date="2011-05-06T23:14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2856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1D1635" w14:paraId="46376CE2" w14:textId="77777777" w:rsidTr="00446966">
        <w:trPr>
          <w:cantSplit/>
          <w:trHeight w:val="289"/>
          <w:ins w:id="2857" w:author="Hugo" w:date="2011-05-06T23:10:00Z"/>
          <w:trPrChange w:id="2858" w:author="Hugo" w:date="2011-05-06T23:14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59" w:author="Hugo" w:date="2011-05-06T23:14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87972D6" w14:textId="77777777" w:rsidR="00C65D9C" w:rsidRPr="00656A28" w:rsidRDefault="00C65D9C" w:rsidP="00C65D9C">
            <w:pPr>
              <w:pStyle w:val="Formalivre"/>
              <w:jc w:val="center"/>
              <w:rPr>
                <w:ins w:id="2860" w:author="Hugo" w:date="2011-05-06T23:10:00Z"/>
                <w:rFonts w:ascii="Calibri" w:hAnsi="Calibri" w:cs="Calibri"/>
                <w:sz w:val="22"/>
                <w:lang w:val="en-US"/>
              </w:rPr>
            </w:pPr>
            <w:ins w:id="2861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Change Existing Software</w:t>
              </w:r>
            </w:ins>
          </w:p>
        </w:tc>
      </w:tr>
      <w:tr w:rsidR="00C65D9C" w:rsidRPr="00656A28" w14:paraId="77A2BE91" w14:textId="77777777" w:rsidTr="00446966">
        <w:trPr>
          <w:cantSplit/>
          <w:trHeight w:val="289"/>
          <w:ins w:id="2862" w:author="Hugo" w:date="2011-05-06T23:10:00Z"/>
          <w:trPrChange w:id="2863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64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758FE94" w14:textId="77777777" w:rsidR="00C65D9C" w:rsidRPr="00656A28" w:rsidRDefault="00C65D9C" w:rsidP="00C65D9C">
            <w:pPr>
              <w:pStyle w:val="Formalivre"/>
              <w:jc w:val="center"/>
              <w:rPr>
                <w:ins w:id="286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86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67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C2B63DD" w14:textId="77777777" w:rsidR="00C65D9C" w:rsidRPr="00656A28" w:rsidRDefault="00C65D9C" w:rsidP="00C65D9C">
            <w:pPr>
              <w:pStyle w:val="Formalivre"/>
              <w:jc w:val="center"/>
              <w:rPr>
                <w:ins w:id="2868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3567A393" w14:textId="77777777" w:rsidTr="00446966">
        <w:trPr>
          <w:cantSplit/>
          <w:trHeight w:val="289"/>
          <w:ins w:id="2869" w:author="Hugo" w:date="2011-05-06T23:10:00Z"/>
          <w:trPrChange w:id="2870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71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75C41A" w14:textId="77777777" w:rsidR="00C65D9C" w:rsidRPr="00656A28" w:rsidRDefault="00C65D9C" w:rsidP="00C65D9C">
            <w:pPr>
              <w:pStyle w:val="Formalivre"/>
              <w:jc w:val="center"/>
              <w:rPr>
                <w:ins w:id="2872" w:author="Hugo" w:date="2011-05-06T23:10:00Z"/>
                <w:rFonts w:ascii="Calibri" w:hAnsi="Calibri" w:cs="Calibri"/>
                <w:b/>
                <w:sz w:val="22"/>
              </w:rPr>
            </w:pPr>
            <w:ins w:id="287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74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F0E3FF" w14:textId="77777777" w:rsidR="00C65D9C" w:rsidRPr="00656A28" w:rsidRDefault="00C65D9C" w:rsidP="00C65D9C">
            <w:pPr>
              <w:pStyle w:val="Formalivre"/>
              <w:jc w:val="center"/>
              <w:rPr>
                <w:ins w:id="2875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55EE80CD" w14:textId="77777777" w:rsidTr="00446966">
        <w:trPr>
          <w:cantSplit/>
          <w:trHeight w:val="289"/>
          <w:ins w:id="2876" w:author="Hugo" w:date="2011-05-06T23:10:00Z"/>
          <w:trPrChange w:id="2877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78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3FB14A5" w14:textId="77777777" w:rsidR="00C65D9C" w:rsidRPr="00656A28" w:rsidRDefault="00C65D9C" w:rsidP="00C65D9C">
            <w:pPr>
              <w:pStyle w:val="Formalivre"/>
              <w:jc w:val="center"/>
              <w:rPr>
                <w:ins w:id="2879" w:author="Hugo" w:date="2011-05-06T23:10:00Z"/>
                <w:rFonts w:ascii="Calibri" w:hAnsi="Calibri" w:cs="Calibri"/>
                <w:b/>
                <w:sz w:val="22"/>
              </w:rPr>
            </w:pPr>
            <w:ins w:id="288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81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53DA67" w14:textId="77777777" w:rsidR="00C65D9C" w:rsidRPr="00656A28" w:rsidRDefault="00C65D9C" w:rsidP="00C65D9C">
            <w:pPr>
              <w:pStyle w:val="Formalivre"/>
              <w:jc w:val="center"/>
              <w:rPr>
                <w:ins w:id="2882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779662E4" w14:textId="77777777" w:rsidTr="00446966">
        <w:trPr>
          <w:cantSplit/>
          <w:trHeight w:val="289"/>
          <w:ins w:id="2883" w:author="Hugo" w:date="2011-05-06T23:10:00Z"/>
          <w:trPrChange w:id="2884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85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D01B14" w14:textId="77777777" w:rsidR="00C65D9C" w:rsidRPr="00656A28" w:rsidRDefault="00C65D9C" w:rsidP="00C65D9C">
            <w:pPr>
              <w:pStyle w:val="Formalivre"/>
              <w:jc w:val="center"/>
              <w:rPr>
                <w:ins w:id="2886" w:author="Hugo" w:date="2011-05-06T23:10:00Z"/>
                <w:rFonts w:ascii="Calibri" w:hAnsi="Calibri" w:cs="Calibri"/>
                <w:b/>
                <w:sz w:val="22"/>
              </w:rPr>
            </w:pPr>
            <w:ins w:id="288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88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FABA99A" w14:textId="77777777" w:rsidR="00C65D9C" w:rsidRPr="00656A28" w:rsidRDefault="00C65D9C" w:rsidP="00C65D9C">
            <w:pPr>
              <w:pStyle w:val="Formalivre"/>
              <w:jc w:val="center"/>
              <w:rPr>
                <w:ins w:id="2889" w:author="Hugo" w:date="2011-05-06T23:10:00Z"/>
                <w:rFonts w:ascii="Calibri" w:hAnsi="Calibri" w:cs="Calibri"/>
                <w:sz w:val="22"/>
                <w:lang w:val="en-US"/>
              </w:rPr>
            </w:pPr>
            <w:ins w:id="289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Change the characteristics of an existing Software</w:t>
              </w:r>
            </w:ins>
          </w:p>
        </w:tc>
      </w:tr>
      <w:tr w:rsidR="00C65D9C" w:rsidRPr="00656A28" w14:paraId="661BF0C5" w14:textId="77777777" w:rsidTr="00446966">
        <w:trPr>
          <w:cantSplit/>
          <w:trHeight w:val="289"/>
          <w:ins w:id="2891" w:author="Hugo" w:date="2011-05-06T23:10:00Z"/>
          <w:trPrChange w:id="2892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93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F5CBF09" w14:textId="77777777" w:rsidR="00C65D9C" w:rsidRPr="00656A28" w:rsidRDefault="00C65D9C" w:rsidP="00C65D9C">
            <w:pPr>
              <w:pStyle w:val="Formalivre"/>
              <w:jc w:val="center"/>
              <w:rPr>
                <w:ins w:id="2894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89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96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19A001" w14:textId="77777777" w:rsidR="00C65D9C" w:rsidRPr="00656A28" w:rsidRDefault="00C65D9C" w:rsidP="00C65D9C">
            <w:pPr>
              <w:pStyle w:val="Formalivre"/>
              <w:jc w:val="center"/>
              <w:rPr>
                <w:ins w:id="2897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210C2C44" w14:textId="77777777" w:rsidTr="00446966">
        <w:trPr>
          <w:cantSplit/>
          <w:trHeight w:val="289"/>
          <w:ins w:id="2898" w:author="Hugo" w:date="2011-05-06T23:10:00Z"/>
          <w:trPrChange w:id="2899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00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8F0AE6D" w14:textId="77777777" w:rsidR="00C65D9C" w:rsidRPr="00656A28" w:rsidRDefault="00C65D9C" w:rsidP="00C65D9C">
            <w:pPr>
              <w:pStyle w:val="Formalivre"/>
              <w:jc w:val="center"/>
              <w:rPr>
                <w:ins w:id="2901" w:author="Hugo" w:date="2011-05-06T23:10:00Z"/>
                <w:rFonts w:ascii="Calibri" w:hAnsi="Calibri" w:cs="Calibri"/>
                <w:b/>
                <w:sz w:val="22"/>
              </w:rPr>
            </w:pPr>
            <w:ins w:id="290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03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46064EA" w14:textId="77777777" w:rsidR="00C65D9C" w:rsidRPr="00656A28" w:rsidRDefault="00C65D9C" w:rsidP="00C65D9C">
            <w:pPr>
              <w:pStyle w:val="Formalivre"/>
              <w:jc w:val="center"/>
              <w:rPr>
                <w:ins w:id="2904" w:author="Hugo" w:date="2011-05-06T23:10:00Z"/>
                <w:rFonts w:ascii="Calibri" w:hAnsi="Calibri" w:cs="Calibri"/>
                <w:sz w:val="22"/>
                <w:lang w:val="en-US"/>
              </w:rPr>
            </w:pPr>
            <w:ins w:id="290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characteristics were changed with success</w:t>
              </w:r>
            </w:ins>
          </w:p>
        </w:tc>
      </w:tr>
      <w:tr w:rsidR="00C65D9C" w:rsidRPr="00656A28" w14:paraId="0F8D18FF" w14:textId="77777777" w:rsidTr="001F0F68">
        <w:trPr>
          <w:cantSplit/>
          <w:trHeight w:val="289"/>
          <w:ins w:id="2906" w:author="Hugo" w:date="2011-05-06T23:10:00Z"/>
          <w:trPrChange w:id="290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08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B0AFC93" w14:textId="77777777" w:rsidR="00C65D9C" w:rsidRPr="00656A28" w:rsidRDefault="00C65D9C" w:rsidP="00C65D9C">
            <w:pPr>
              <w:pStyle w:val="Formalivre"/>
              <w:jc w:val="center"/>
              <w:rPr>
                <w:ins w:id="2909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91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1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88855F" w14:textId="77777777" w:rsidR="00C65D9C" w:rsidRPr="00656A28" w:rsidRDefault="00C65D9C" w:rsidP="00C65D9C">
            <w:pPr>
              <w:pStyle w:val="Formalivre"/>
              <w:jc w:val="center"/>
              <w:rPr>
                <w:ins w:id="2912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13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3714BA0" w14:textId="77777777" w:rsidR="00C65D9C" w:rsidRPr="00656A28" w:rsidRDefault="00C65D9C" w:rsidP="00C65D9C">
            <w:pPr>
              <w:pStyle w:val="Formalivre"/>
              <w:jc w:val="center"/>
              <w:rPr>
                <w:ins w:id="2914" w:author="Hugo" w:date="2011-05-06T23:10:00Z"/>
                <w:rFonts w:ascii="Calibri" w:hAnsi="Calibri" w:cs="Calibri"/>
                <w:b/>
                <w:sz w:val="22"/>
              </w:rPr>
            </w:pPr>
            <w:ins w:id="291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1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C6F2938" w14:textId="77777777" w:rsidR="00C65D9C" w:rsidRPr="00656A28" w:rsidRDefault="00C65D9C" w:rsidP="00C65D9C">
            <w:pPr>
              <w:pStyle w:val="Formalivre"/>
              <w:jc w:val="center"/>
              <w:rPr>
                <w:ins w:id="2917" w:author="Hugo" w:date="2011-05-06T23:10:00Z"/>
                <w:rFonts w:ascii="Calibri" w:hAnsi="Calibri" w:cs="Calibri"/>
                <w:b/>
                <w:sz w:val="22"/>
              </w:rPr>
            </w:pPr>
            <w:ins w:id="291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4B7A803D" w14:textId="77777777" w:rsidTr="001F0F68">
        <w:trPr>
          <w:cantSplit/>
          <w:trHeight w:val="289"/>
          <w:ins w:id="2919" w:author="Hugo" w:date="2011-05-06T23:10:00Z"/>
          <w:trPrChange w:id="292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21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3304A556" w14:textId="77777777" w:rsidR="00C65D9C" w:rsidRPr="00656A28" w:rsidRDefault="00C65D9C" w:rsidP="00C65D9C">
            <w:pPr>
              <w:rPr>
                <w:ins w:id="2922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2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4479EA5" w14:textId="77777777" w:rsidR="00C65D9C" w:rsidRPr="00656A28" w:rsidRDefault="00C65D9C" w:rsidP="00C65D9C">
            <w:pPr>
              <w:pStyle w:val="Formalivre"/>
              <w:jc w:val="center"/>
              <w:rPr>
                <w:ins w:id="2924" w:author="Hugo" w:date="2011-05-06T23:10:00Z"/>
                <w:rFonts w:ascii="Calibri" w:hAnsi="Calibri" w:cs="Calibri"/>
                <w:sz w:val="22"/>
              </w:rPr>
            </w:pPr>
            <w:ins w:id="2925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2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A9E07F1" w14:textId="77777777" w:rsidR="00C65D9C" w:rsidRPr="00656A28" w:rsidRDefault="00C65D9C" w:rsidP="00C65D9C">
            <w:pPr>
              <w:pStyle w:val="Formalivre"/>
              <w:jc w:val="center"/>
              <w:rPr>
                <w:ins w:id="2927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928" w:author="Hugo" w:date="2011-05-06T23:10:00Z">
              <w:r w:rsidRPr="00656A28">
                <w:rPr>
                  <w:rFonts w:ascii="Calibri" w:hAnsi="Calibri" w:cs="Calibri"/>
                  <w:sz w:val="22"/>
                </w:rPr>
                <w:t>Ask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for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edit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2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A386E2" w14:textId="77777777" w:rsidR="00C65D9C" w:rsidRPr="00656A28" w:rsidRDefault="00C65D9C" w:rsidP="00C65D9C">
            <w:pPr>
              <w:pStyle w:val="Formalivre"/>
              <w:jc w:val="center"/>
              <w:rPr>
                <w:ins w:id="2930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6CD19BE3" w14:textId="77777777" w:rsidTr="001F0F68">
        <w:trPr>
          <w:cantSplit/>
          <w:trHeight w:val="289"/>
          <w:ins w:id="2931" w:author="Hugo" w:date="2011-05-06T23:10:00Z"/>
          <w:trPrChange w:id="293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33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359692FB" w14:textId="77777777" w:rsidR="00C65D9C" w:rsidRPr="00656A28" w:rsidRDefault="00C65D9C" w:rsidP="00C65D9C">
            <w:pPr>
              <w:rPr>
                <w:ins w:id="2934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3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C917375" w14:textId="77777777" w:rsidR="00C65D9C" w:rsidRPr="00656A28" w:rsidRDefault="00C65D9C" w:rsidP="00C65D9C">
            <w:pPr>
              <w:pStyle w:val="Formalivre"/>
              <w:jc w:val="center"/>
              <w:rPr>
                <w:ins w:id="2936" w:author="Hugo" w:date="2011-05-06T23:10:00Z"/>
                <w:rFonts w:ascii="Calibri" w:hAnsi="Calibri" w:cs="Calibri"/>
                <w:sz w:val="22"/>
              </w:rPr>
            </w:pPr>
            <w:ins w:id="2937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3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074C43" w14:textId="77777777" w:rsidR="00C65D9C" w:rsidRPr="00656A28" w:rsidRDefault="00C65D9C" w:rsidP="00C65D9C">
            <w:pPr>
              <w:pStyle w:val="Formalivre"/>
              <w:jc w:val="center"/>
              <w:rPr>
                <w:ins w:id="293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4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A056A73" w14:textId="77777777" w:rsidR="00C65D9C" w:rsidRPr="00656A28" w:rsidRDefault="00C65D9C" w:rsidP="00C65D9C">
            <w:pPr>
              <w:pStyle w:val="Formalivre"/>
              <w:jc w:val="center"/>
              <w:rPr>
                <w:ins w:id="2941" w:author="Hugo" w:date="2011-05-06T23:10:00Z"/>
                <w:rFonts w:ascii="Calibri" w:hAnsi="Calibri" w:cs="Calibri"/>
                <w:sz w:val="22"/>
                <w:lang w:val="en-US"/>
              </w:rPr>
            </w:pPr>
            <w:ins w:id="294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to insert software data</w:t>
              </w:r>
            </w:ins>
          </w:p>
        </w:tc>
      </w:tr>
      <w:tr w:rsidR="00C65D9C" w:rsidRPr="00656A28" w14:paraId="54329026" w14:textId="77777777" w:rsidTr="001F0F68">
        <w:trPr>
          <w:cantSplit/>
          <w:trHeight w:val="289"/>
          <w:ins w:id="2943" w:author="Hugo" w:date="2011-05-06T23:10:00Z"/>
          <w:trPrChange w:id="294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45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405632B3" w14:textId="77777777" w:rsidR="00C65D9C" w:rsidRPr="00C65D9C" w:rsidRDefault="00C65D9C" w:rsidP="00C65D9C">
            <w:pPr>
              <w:rPr>
                <w:ins w:id="2946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2947" w:author="Hugo" w:date="2011-05-06T23:11:00Z">
                  <w:rPr>
                    <w:ins w:id="2948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4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5E3D1C5" w14:textId="77777777" w:rsidR="00C65D9C" w:rsidRPr="00656A28" w:rsidRDefault="00C65D9C" w:rsidP="00C65D9C">
            <w:pPr>
              <w:pStyle w:val="Formalivre"/>
              <w:jc w:val="center"/>
              <w:rPr>
                <w:ins w:id="2950" w:author="Hugo" w:date="2011-05-06T23:10:00Z"/>
                <w:rFonts w:ascii="Calibri" w:hAnsi="Calibri" w:cs="Calibri"/>
                <w:sz w:val="22"/>
              </w:rPr>
            </w:pPr>
            <w:ins w:id="2951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5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FF35D1D" w14:textId="77777777" w:rsidR="00C65D9C" w:rsidRPr="00656A28" w:rsidRDefault="00C65D9C" w:rsidP="00C65D9C">
            <w:pPr>
              <w:pStyle w:val="Formalivre"/>
              <w:jc w:val="center"/>
              <w:rPr>
                <w:ins w:id="2953" w:author="Hugo" w:date="2011-05-06T23:10:00Z"/>
                <w:rFonts w:ascii="Calibri" w:hAnsi="Calibri" w:cs="Calibri"/>
                <w:sz w:val="22"/>
              </w:rPr>
            </w:pPr>
            <w:ins w:id="2954" w:author="Hugo" w:date="2011-05-06T23:10:00Z">
              <w:r w:rsidRPr="00656A28">
                <w:rPr>
                  <w:rFonts w:ascii="Calibri" w:hAnsi="Calibri" w:cs="Calibri"/>
                  <w:sz w:val="22"/>
                </w:rPr>
                <w:t>Insert software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5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48069D" w14:textId="77777777" w:rsidR="00C65D9C" w:rsidRPr="00656A28" w:rsidRDefault="00C65D9C" w:rsidP="00C65D9C">
            <w:pPr>
              <w:pStyle w:val="Formalivre"/>
              <w:jc w:val="center"/>
              <w:rPr>
                <w:ins w:id="2956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3C212BCA" w14:textId="77777777" w:rsidTr="001F0F68">
        <w:trPr>
          <w:cantSplit/>
          <w:trHeight w:val="289"/>
          <w:ins w:id="2957" w:author="Hugo" w:date="2011-05-06T23:10:00Z"/>
          <w:trPrChange w:id="295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59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32D0D6D9" w14:textId="77777777" w:rsidR="00C65D9C" w:rsidRPr="00656A28" w:rsidRDefault="00C65D9C" w:rsidP="00C65D9C">
            <w:pPr>
              <w:rPr>
                <w:ins w:id="2960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6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0CF22E5" w14:textId="77777777" w:rsidR="00C65D9C" w:rsidRPr="00656A28" w:rsidRDefault="00C65D9C" w:rsidP="00C65D9C">
            <w:pPr>
              <w:pStyle w:val="Formalivre"/>
              <w:jc w:val="center"/>
              <w:rPr>
                <w:ins w:id="2962" w:author="Hugo" w:date="2011-05-06T23:10:00Z"/>
                <w:rFonts w:ascii="Calibri" w:hAnsi="Calibri" w:cs="Calibri"/>
                <w:sz w:val="22"/>
              </w:rPr>
            </w:pPr>
            <w:ins w:id="2963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6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7A596B" w14:textId="77777777" w:rsidR="00C65D9C" w:rsidRPr="00656A28" w:rsidRDefault="00C65D9C" w:rsidP="00C65D9C">
            <w:pPr>
              <w:pStyle w:val="Formalivre"/>
              <w:jc w:val="center"/>
              <w:rPr>
                <w:ins w:id="296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6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1C560D8" w14:textId="77777777" w:rsidR="00C65D9C" w:rsidRPr="00656A28" w:rsidRDefault="00C65D9C" w:rsidP="00C65D9C">
            <w:pPr>
              <w:pStyle w:val="Formalivre"/>
              <w:jc w:val="center"/>
              <w:rPr>
                <w:ins w:id="2967" w:author="Hugo" w:date="2011-05-06T23:10:00Z"/>
                <w:rFonts w:ascii="Calibri" w:hAnsi="Calibri" w:cs="Calibri"/>
                <w:sz w:val="22"/>
              </w:rPr>
            </w:pPr>
            <w:ins w:id="2968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 software data</w:t>
              </w:r>
            </w:ins>
          </w:p>
        </w:tc>
      </w:tr>
      <w:tr w:rsidR="00C65D9C" w:rsidRPr="00656A28" w14:paraId="7908452F" w14:textId="77777777" w:rsidTr="001F0F68">
        <w:trPr>
          <w:cantSplit/>
          <w:trHeight w:val="289"/>
          <w:ins w:id="2969" w:author="Hugo" w:date="2011-05-06T23:10:00Z"/>
          <w:trPrChange w:id="297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71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F99BED2" w14:textId="77777777" w:rsidR="00C65D9C" w:rsidRPr="00656A28" w:rsidRDefault="00C65D9C" w:rsidP="00C65D9C">
            <w:pPr>
              <w:rPr>
                <w:ins w:id="2972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7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83A6159" w14:textId="77777777" w:rsidR="00C65D9C" w:rsidRPr="00656A28" w:rsidRDefault="00C65D9C" w:rsidP="00C65D9C">
            <w:pPr>
              <w:pStyle w:val="Formalivre"/>
              <w:jc w:val="center"/>
              <w:rPr>
                <w:ins w:id="2974" w:author="Hugo" w:date="2011-05-06T23:10:00Z"/>
                <w:rFonts w:ascii="Calibri" w:hAnsi="Calibri" w:cs="Calibri"/>
                <w:sz w:val="22"/>
              </w:rPr>
            </w:pPr>
            <w:ins w:id="2975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97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62B54BC0" w14:textId="77777777" w:rsidR="00C65D9C" w:rsidRPr="00656A28" w:rsidRDefault="00C65D9C" w:rsidP="00C65D9C">
            <w:pPr>
              <w:pStyle w:val="Formalivre"/>
              <w:rPr>
                <w:ins w:id="297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7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027FC55" w14:textId="77777777" w:rsidR="00C65D9C" w:rsidRPr="00656A28" w:rsidRDefault="00C65D9C" w:rsidP="00C65D9C">
            <w:pPr>
              <w:pStyle w:val="Formalivre"/>
              <w:jc w:val="center"/>
              <w:rPr>
                <w:ins w:id="2979" w:author="Hugo" w:date="2011-05-06T23:10:00Z"/>
                <w:rFonts w:ascii="Calibri" w:hAnsi="Calibri" w:cs="Calibri"/>
                <w:sz w:val="22"/>
              </w:rPr>
            </w:pPr>
            <w:ins w:id="2980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 software data</w:t>
              </w:r>
            </w:ins>
          </w:p>
        </w:tc>
      </w:tr>
      <w:tr w:rsidR="00C65D9C" w:rsidRPr="00656A28" w14:paraId="52CC12B7" w14:textId="77777777" w:rsidTr="001F0F68">
        <w:trPr>
          <w:cantSplit/>
          <w:trHeight w:val="637"/>
          <w:ins w:id="2981" w:author="Hugo" w:date="2011-05-06T23:10:00Z"/>
          <w:trPrChange w:id="2982" w:author="Hugo" w:date="2011-05-06T23:46:00Z">
            <w:trPr>
              <w:cantSplit/>
              <w:trHeight w:val="637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83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4D530306" w14:textId="77777777" w:rsidR="00C65D9C" w:rsidRPr="00656A28" w:rsidRDefault="00C65D9C" w:rsidP="00C65D9C">
            <w:pPr>
              <w:rPr>
                <w:ins w:id="2984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8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4A7ED34" w14:textId="77777777" w:rsidR="00C65D9C" w:rsidRPr="00656A28" w:rsidRDefault="00C65D9C" w:rsidP="00C65D9C">
            <w:pPr>
              <w:pStyle w:val="Formalivre"/>
              <w:jc w:val="center"/>
              <w:rPr>
                <w:ins w:id="2986" w:author="Hugo" w:date="2011-05-06T23:10:00Z"/>
                <w:rFonts w:ascii="Calibri" w:hAnsi="Calibri" w:cs="Calibri"/>
                <w:sz w:val="22"/>
              </w:rPr>
            </w:pPr>
            <w:ins w:id="2987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8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438635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298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9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80806F" w14:textId="77777777" w:rsidR="00C65D9C" w:rsidRPr="00656A28" w:rsidRDefault="00C65D9C" w:rsidP="00C65D9C">
            <w:pPr>
              <w:pStyle w:val="Formalivre"/>
              <w:jc w:val="center"/>
              <w:rPr>
                <w:ins w:id="2991" w:author="Hugo" w:date="2011-05-06T23:10:00Z"/>
                <w:rFonts w:ascii="Calibri" w:hAnsi="Calibri" w:cs="Calibri"/>
                <w:lang w:val="en-US"/>
              </w:rPr>
            </w:pPr>
            <w:ins w:id="299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Presents the Software data</w:t>
              </w:r>
            </w:ins>
          </w:p>
        </w:tc>
      </w:tr>
      <w:tr w:rsidR="00C65D9C" w:rsidRPr="001D1635" w14:paraId="5CB8BE82" w14:textId="77777777" w:rsidTr="001F0F68">
        <w:trPr>
          <w:cantSplit/>
          <w:trHeight w:val="289"/>
          <w:ins w:id="2993" w:author="Hugo" w:date="2011-05-06T23:10:00Z"/>
          <w:trPrChange w:id="299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95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79F6E200" w14:textId="77777777" w:rsidR="00C65D9C" w:rsidRPr="00656A28" w:rsidRDefault="00C65D9C" w:rsidP="00C65D9C">
            <w:pPr>
              <w:rPr>
                <w:ins w:id="2996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9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F490CF1" w14:textId="77777777" w:rsidR="00C65D9C" w:rsidRPr="00656A28" w:rsidRDefault="00C65D9C" w:rsidP="00C65D9C">
            <w:pPr>
              <w:pStyle w:val="Formalivre"/>
              <w:jc w:val="center"/>
              <w:rPr>
                <w:ins w:id="2998" w:author="Hugo" w:date="2011-05-06T23:10:00Z"/>
                <w:rFonts w:ascii="Calibri" w:hAnsi="Calibri" w:cs="Calibri"/>
                <w:sz w:val="22"/>
              </w:rPr>
            </w:pPr>
            <w:ins w:id="2999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0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82459B" w14:textId="77777777" w:rsidR="00C65D9C" w:rsidRPr="00656A28" w:rsidRDefault="00C65D9C" w:rsidP="00C65D9C">
            <w:pPr>
              <w:pStyle w:val="Formalivre"/>
              <w:jc w:val="center"/>
              <w:rPr>
                <w:ins w:id="3001" w:author="Hugo" w:date="2011-05-06T23:10:00Z"/>
                <w:rFonts w:ascii="Calibri" w:hAnsi="Calibri" w:cs="Calibri"/>
                <w:lang w:val="en-US"/>
              </w:rPr>
            </w:pPr>
            <w:ins w:id="300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Changes the values of the characteristics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03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0B50CCC" w14:textId="77777777" w:rsidR="00C65D9C" w:rsidRPr="008B2F5C" w:rsidRDefault="00C65D9C" w:rsidP="00C65D9C">
            <w:pPr>
              <w:pStyle w:val="Formalivre"/>
              <w:jc w:val="center"/>
              <w:rPr>
                <w:ins w:id="3004" w:author="Hugo" w:date="2011-05-06T23:10:00Z"/>
                <w:rFonts w:ascii="Calibri" w:hAnsi="Calibri" w:cs="Calibri"/>
                <w:sz w:val="22"/>
                <w:lang w:val="en-US"/>
                <w:rPrChange w:id="3005" w:author="Isa" w:date="2011-05-29T01:04:00Z">
                  <w:rPr>
                    <w:ins w:id="3006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656A28" w14:paraId="16E391CD" w14:textId="77777777" w:rsidTr="001F0F68">
        <w:trPr>
          <w:cantSplit/>
          <w:trHeight w:val="289"/>
          <w:ins w:id="3007" w:author="Hugo" w:date="2011-05-06T23:10:00Z"/>
          <w:trPrChange w:id="300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009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367162BF" w14:textId="77777777" w:rsidR="00C65D9C" w:rsidRPr="00C65D9C" w:rsidRDefault="00C65D9C" w:rsidP="00C65D9C">
            <w:pPr>
              <w:rPr>
                <w:ins w:id="3010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011" w:author="Hugo" w:date="2011-05-06T23:11:00Z">
                  <w:rPr>
                    <w:ins w:id="3012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1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E60F8E" w14:textId="77777777" w:rsidR="00C65D9C" w:rsidRPr="00656A28" w:rsidRDefault="00C65D9C" w:rsidP="00C65D9C">
            <w:pPr>
              <w:pStyle w:val="Formalivre"/>
              <w:jc w:val="center"/>
              <w:rPr>
                <w:ins w:id="3014" w:author="Hugo" w:date="2011-05-06T23:10:00Z"/>
                <w:rFonts w:ascii="Calibri" w:hAnsi="Calibri" w:cs="Calibri"/>
                <w:sz w:val="22"/>
              </w:rPr>
            </w:pPr>
            <w:ins w:id="3015" w:author="Hugo" w:date="2011-05-06T23:10:00Z">
              <w:r w:rsidRPr="00656A28"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1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EF9015" w14:textId="77777777" w:rsidR="00C65D9C" w:rsidRPr="00656A28" w:rsidRDefault="00C65D9C" w:rsidP="00C65D9C">
            <w:pPr>
              <w:pStyle w:val="Formalivre"/>
              <w:jc w:val="center"/>
              <w:rPr>
                <w:ins w:id="3017" w:author="Hugo" w:date="2011-05-06T23:10:00Z"/>
                <w:rFonts w:ascii="Calibri" w:hAnsi="Calibri" w:cs="Calibri"/>
                <w:sz w:val="22"/>
                <w:lang w:val="en-US"/>
              </w:rPr>
            </w:pPr>
            <w:ins w:id="301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Submits the changed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1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7732C6" w14:textId="77777777" w:rsidR="00C65D9C" w:rsidRPr="00656A28" w:rsidRDefault="00C65D9C" w:rsidP="00C65D9C">
            <w:pPr>
              <w:pStyle w:val="Formalivre"/>
              <w:jc w:val="center"/>
              <w:rPr>
                <w:ins w:id="3020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2057CFCF" w14:textId="77777777" w:rsidTr="001F0F68">
        <w:trPr>
          <w:cantSplit/>
          <w:trHeight w:val="289"/>
          <w:ins w:id="3021" w:author="Hugo" w:date="2011-05-06T23:10:00Z"/>
          <w:trPrChange w:id="302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023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335D1DF8" w14:textId="77777777" w:rsidR="00C65D9C" w:rsidRPr="00656A28" w:rsidRDefault="00C65D9C" w:rsidP="00C65D9C">
            <w:pPr>
              <w:rPr>
                <w:ins w:id="3024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2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538B4A" w14:textId="77777777" w:rsidR="00C65D9C" w:rsidRPr="00656A28" w:rsidRDefault="00C65D9C" w:rsidP="00C65D9C">
            <w:pPr>
              <w:pStyle w:val="Formalivre"/>
              <w:jc w:val="center"/>
              <w:rPr>
                <w:ins w:id="3026" w:author="Hugo" w:date="2011-05-06T23:10:00Z"/>
                <w:rFonts w:ascii="Calibri" w:hAnsi="Calibri" w:cs="Calibri"/>
                <w:sz w:val="22"/>
              </w:rPr>
            </w:pPr>
            <w:ins w:id="3027" w:author="Hugo" w:date="2011-05-06T23:10:00Z">
              <w:r w:rsidRPr="00656A28">
                <w:rPr>
                  <w:rFonts w:ascii="Calibri" w:hAnsi="Calibri" w:cs="Calibri"/>
                  <w:sz w:val="22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2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134158" w14:textId="77777777" w:rsidR="00C65D9C" w:rsidRPr="00656A28" w:rsidRDefault="00C65D9C" w:rsidP="00C65D9C">
            <w:pPr>
              <w:pStyle w:val="Formalivre"/>
              <w:jc w:val="center"/>
              <w:rPr>
                <w:ins w:id="302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3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BE8DEE" w14:textId="77777777" w:rsidR="00C65D9C" w:rsidRPr="00656A28" w:rsidRDefault="00C65D9C" w:rsidP="00C65D9C">
            <w:pPr>
              <w:pStyle w:val="Formalivre"/>
              <w:jc w:val="center"/>
              <w:rPr>
                <w:ins w:id="3031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03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changed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data</w:t>
              </w:r>
            </w:ins>
          </w:p>
        </w:tc>
      </w:tr>
      <w:tr w:rsidR="00C65D9C" w:rsidRPr="00656A28" w14:paraId="4F9B4F2E" w14:textId="77777777" w:rsidTr="001F0F68">
        <w:trPr>
          <w:cantSplit/>
          <w:trHeight w:val="289"/>
          <w:ins w:id="3033" w:author="Hugo" w:date="2011-05-06T23:10:00Z"/>
          <w:trPrChange w:id="303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035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63CC04B3" w14:textId="77777777" w:rsidR="00C65D9C" w:rsidRPr="00656A28" w:rsidRDefault="00C65D9C" w:rsidP="00C65D9C">
            <w:pPr>
              <w:rPr>
                <w:ins w:id="3036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3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DD3254" w14:textId="77777777" w:rsidR="00C65D9C" w:rsidRPr="00656A28" w:rsidRDefault="00C65D9C" w:rsidP="00C65D9C">
            <w:pPr>
              <w:pStyle w:val="Formalivre"/>
              <w:jc w:val="center"/>
              <w:rPr>
                <w:ins w:id="3038" w:author="Hugo" w:date="2011-05-06T23:10:00Z"/>
                <w:rFonts w:ascii="Calibri" w:hAnsi="Calibri" w:cs="Calibri"/>
                <w:sz w:val="22"/>
              </w:rPr>
            </w:pPr>
            <w:ins w:id="3039" w:author="Hugo" w:date="2011-05-06T23:10:00Z">
              <w:r w:rsidRPr="00656A28">
                <w:rPr>
                  <w:rFonts w:ascii="Calibri" w:hAnsi="Calibri" w:cs="Calibri"/>
                  <w:sz w:val="22"/>
                </w:rPr>
                <w:t>10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4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E07830" w14:textId="77777777" w:rsidR="00C65D9C" w:rsidRPr="00656A28" w:rsidRDefault="00C65D9C" w:rsidP="00C65D9C">
            <w:pPr>
              <w:pStyle w:val="Formalivre"/>
              <w:jc w:val="center"/>
              <w:rPr>
                <w:ins w:id="3041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4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6FA1B4" w14:textId="77777777" w:rsidR="00C65D9C" w:rsidRPr="00656A28" w:rsidRDefault="00C65D9C" w:rsidP="00C65D9C">
            <w:pPr>
              <w:pStyle w:val="Formalivre"/>
              <w:jc w:val="center"/>
              <w:rPr>
                <w:ins w:id="3043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044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changed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data</w:t>
              </w:r>
            </w:ins>
          </w:p>
        </w:tc>
      </w:tr>
      <w:tr w:rsidR="00C65D9C" w:rsidRPr="00656A28" w14:paraId="2C98A6C1" w14:textId="77777777" w:rsidTr="001F0F68">
        <w:trPr>
          <w:cantSplit/>
          <w:trHeight w:val="289"/>
          <w:ins w:id="3045" w:author="Hugo" w:date="2011-05-06T23:10:00Z"/>
          <w:trPrChange w:id="304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047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14397AEB" w14:textId="77777777" w:rsidR="00C65D9C" w:rsidRPr="00656A28" w:rsidRDefault="00C65D9C" w:rsidP="00C65D9C">
            <w:pPr>
              <w:rPr>
                <w:ins w:id="3048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4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2D4FBA" w14:textId="77777777" w:rsidR="00C65D9C" w:rsidRPr="00656A28" w:rsidRDefault="00C65D9C" w:rsidP="00C65D9C">
            <w:pPr>
              <w:pStyle w:val="Formalivre"/>
              <w:jc w:val="center"/>
              <w:rPr>
                <w:ins w:id="3050" w:author="Hugo" w:date="2011-05-06T23:10:00Z"/>
                <w:rFonts w:ascii="Calibri" w:hAnsi="Calibri" w:cs="Calibri"/>
                <w:sz w:val="22"/>
              </w:rPr>
            </w:pPr>
            <w:ins w:id="3051" w:author="Hugo" w:date="2011-05-06T23:10:00Z">
              <w:r>
                <w:rPr>
                  <w:rFonts w:ascii="Calibri" w:hAnsi="Calibri" w:cs="Calibri"/>
                  <w:sz w:val="22"/>
                </w:rPr>
                <w:t>11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5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5881E9" w14:textId="77777777" w:rsidR="00C65D9C" w:rsidRPr="00656A28" w:rsidRDefault="00C65D9C" w:rsidP="00C65D9C">
            <w:pPr>
              <w:pStyle w:val="Formalivre"/>
              <w:jc w:val="center"/>
              <w:rPr>
                <w:ins w:id="305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5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7CC4D9" w14:textId="77777777" w:rsidR="00C65D9C" w:rsidRPr="00656A28" w:rsidRDefault="00C65D9C" w:rsidP="00C65D9C">
            <w:pPr>
              <w:pStyle w:val="Formalivre"/>
              <w:jc w:val="center"/>
              <w:rPr>
                <w:ins w:id="3055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056" w:author="Hugo" w:date="2011-05-06T23:10:00Z">
              <w:r>
                <w:rPr>
                  <w:rFonts w:ascii="Calibri" w:hAnsi="Calibri" w:cs="Calibri"/>
                  <w:sz w:val="22"/>
                </w:rPr>
                <w:t>Save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sz w:val="22"/>
                </w:rPr>
                <w:t>changed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data</w:t>
              </w:r>
            </w:ins>
          </w:p>
        </w:tc>
      </w:tr>
      <w:tr w:rsidR="00C65D9C" w:rsidRPr="00656A28" w14:paraId="3D75C451" w14:textId="77777777" w:rsidTr="001F0F68">
        <w:trPr>
          <w:cantSplit/>
          <w:trHeight w:val="289"/>
          <w:ins w:id="3057" w:author="Hugo" w:date="2011-05-06T23:10:00Z"/>
          <w:trPrChange w:id="305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vAlign w:val="center"/>
            <w:tcPrChange w:id="3059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741FF92" w14:textId="77777777" w:rsidR="00C65D9C" w:rsidRPr="00656A28" w:rsidRDefault="00C65D9C" w:rsidP="00C65D9C">
            <w:pPr>
              <w:rPr>
                <w:ins w:id="3060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6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F66C7D" w14:textId="77777777" w:rsidR="00C65D9C" w:rsidRPr="00656A28" w:rsidRDefault="00C65D9C" w:rsidP="00C65D9C">
            <w:pPr>
              <w:pStyle w:val="Formalivre"/>
              <w:jc w:val="center"/>
              <w:rPr>
                <w:ins w:id="3062" w:author="Hugo" w:date="2011-05-06T23:10:00Z"/>
                <w:rFonts w:ascii="Calibri" w:hAnsi="Calibri" w:cs="Calibri"/>
                <w:sz w:val="22"/>
              </w:rPr>
            </w:pPr>
            <w:ins w:id="3063" w:author="Hugo" w:date="2011-05-06T23:10:00Z">
              <w:r>
                <w:rPr>
                  <w:rFonts w:ascii="Calibri" w:hAnsi="Calibri" w:cs="Calibri"/>
                  <w:sz w:val="22"/>
                </w:rPr>
                <w:t>12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6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ACD958" w14:textId="77777777" w:rsidR="00C65D9C" w:rsidRPr="00656A28" w:rsidRDefault="00C65D9C" w:rsidP="00C65D9C">
            <w:pPr>
              <w:pStyle w:val="Formalivre"/>
              <w:jc w:val="center"/>
              <w:rPr>
                <w:ins w:id="306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6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1AC7F5" w14:textId="77777777" w:rsidR="00C65D9C" w:rsidRPr="00656A28" w:rsidRDefault="00C65D9C" w:rsidP="00C65D9C">
            <w:pPr>
              <w:pStyle w:val="Formalivre"/>
              <w:jc w:val="center"/>
              <w:rPr>
                <w:ins w:id="3067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068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Operacion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Sucess</w:t>
              </w:r>
              <w:proofErr w:type="spellEnd"/>
            </w:ins>
          </w:p>
        </w:tc>
      </w:tr>
      <w:tr w:rsidR="00C65D9C" w:rsidRPr="00656A28" w14:paraId="484D0B5A" w14:textId="77777777" w:rsidTr="001F0F68">
        <w:trPr>
          <w:cantSplit/>
          <w:trHeight w:val="289"/>
          <w:ins w:id="3069" w:author="Hugo" w:date="2011-05-06T23:10:00Z"/>
          <w:trPrChange w:id="307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71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9F927BF" w14:textId="77777777" w:rsidR="00C65D9C" w:rsidRPr="00656A28" w:rsidRDefault="00C65D9C" w:rsidP="00C65D9C">
            <w:pPr>
              <w:pStyle w:val="Formalivre"/>
              <w:jc w:val="center"/>
              <w:rPr>
                <w:ins w:id="3072" w:author="Hugo" w:date="2011-05-06T23:10:00Z"/>
                <w:rFonts w:ascii="Calibri" w:hAnsi="Calibri" w:cs="Calibri"/>
                <w:sz w:val="22"/>
                <w:lang w:val="en-US"/>
              </w:rPr>
            </w:pPr>
            <w:ins w:id="3073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lastRenderedPageBreak/>
                <w:t xml:space="preserve">Exception 4a:        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74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76BFCD" w14:textId="77777777" w:rsidR="00C65D9C" w:rsidRPr="00656A28" w:rsidRDefault="00C65D9C" w:rsidP="00C65D9C">
            <w:pPr>
              <w:pStyle w:val="Formalivre"/>
              <w:jc w:val="center"/>
              <w:rPr>
                <w:ins w:id="3075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7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4A8E726" w14:textId="77777777" w:rsidR="00C65D9C" w:rsidRPr="00656A28" w:rsidRDefault="00C65D9C" w:rsidP="00C65D9C">
            <w:pPr>
              <w:pStyle w:val="Formalivre"/>
              <w:jc w:val="center"/>
              <w:rPr>
                <w:ins w:id="3077" w:author="Hugo" w:date="2011-05-06T23:10:00Z"/>
                <w:rFonts w:ascii="Calibri" w:hAnsi="Calibri" w:cs="Calibri"/>
                <w:b/>
                <w:sz w:val="22"/>
              </w:rPr>
            </w:pPr>
            <w:ins w:id="307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7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EB8882D" w14:textId="77777777" w:rsidR="00C65D9C" w:rsidRPr="00656A28" w:rsidRDefault="00C65D9C" w:rsidP="00C65D9C">
            <w:pPr>
              <w:pStyle w:val="Formalivre"/>
              <w:jc w:val="center"/>
              <w:rPr>
                <w:ins w:id="3080" w:author="Hugo" w:date="2011-05-06T23:10:00Z"/>
                <w:rFonts w:ascii="Calibri" w:hAnsi="Calibri" w:cs="Calibri"/>
                <w:b/>
                <w:sz w:val="22"/>
              </w:rPr>
            </w:pPr>
            <w:ins w:id="308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4CED5280" w14:textId="77777777" w:rsidTr="001F0F68">
        <w:trPr>
          <w:cantSplit/>
          <w:trHeight w:val="289"/>
          <w:ins w:id="3082" w:author="Hugo" w:date="2011-05-06T23:10:00Z"/>
          <w:trPrChange w:id="308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084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4EB94FD7" w14:textId="77777777" w:rsidR="00C65D9C" w:rsidRPr="00656A28" w:rsidRDefault="00C65D9C" w:rsidP="00C65D9C">
            <w:pPr>
              <w:rPr>
                <w:ins w:id="3085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8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638C445" w14:textId="77777777" w:rsidR="00C65D9C" w:rsidRPr="00656A28" w:rsidRDefault="00C65D9C" w:rsidP="00C65D9C">
            <w:pPr>
              <w:pStyle w:val="Formalivre"/>
              <w:jc w:val="center"/>
              <w:rPr>
                <w:ins w:id="3087" w:author="Hugo" w:date="2011-05-06T23:10:00Z"/>
                <w:rFonts w:ascii="Calibri" w:hAnsi="Calibri" w:cs="Calibri"/>
                <w:sz w:val="22"/>
              </w:rPr>
            </w:pPr>
            <w:ins w:id="3088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8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CE6AC0" w14:textId="77777777" w:rsidR="00C65D9C" w:rsidRPr="00656A28" w:rsidRDefault="00C65D9C" w:rsidP="00C65D9C">
            <w:pPr>
              <w:pStyle w:val="Formalivre"/>
              <w:jc w:val="center"/>
              <w:rPr>
                <w:ins w:id="309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9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BE21FDE" w14:textId="77777777" w:rsidR="00C65D9C" w:rsidRPr="00656A28" w:rsidRDefault="00C65D9C" w:rsidP="00C65D9C">
            <w:pPr>
              <w:pStyle w:val="Formalivre"/>
              <w:jc w:val="center"/>
              <w:rPr>
                <w:ins w:id="3092" w:author="Hugo" w:date="2011-05-06T23:10:00Z"/>
                <w:rFonts w:ascii="Calibri" w:hAnsi="Calibri" w:cs="Calibri"/>
                <w:sz w:val="22"/>
              </w:rPr>
            </w:pPr>
            <w:ins w:id="309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58C8BC83" w14:textId="77777777" w:rsidTr="001F0F68">
        <w:trPr>
          <w:cantSplit/>
          <w:trHeight w:val="289"/>
          <w:ins w:id="3094" w:author="Hugo" w:date="2011-05-06T23:10:00Z"/>
          <w:trPrChange w:id="309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096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4782E3F2" w14:textId="77777777" w:rsidR="00C65D9C" w:rsidRPr="00656A28" w:rsidRDefault="00C65D9C" w:rsidP="00C65D9C">
            <w:pPr>
              <w:rPr>
                <w:ins w:id="3097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98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36FA6E4" w14:textId="77777777" w:rsidR="00C65D9C" w:rsidRPr="00656A28" w:rsidRDefault="00C65D9C" w:rsidP="00C65D9C">
            <w:pPr>
              <w:pStyle w:val="Formalivre"/>
              <w:jc w:val="center"/>
              <w:rPr>
                <w:ins w:id="3099" w:author="Hugo" w:date="2011-05-06T23:10:00Z"/>
                <w:rFonts w:ascii="Calibri" w:hAnsi="Calibri" w:cs="Calibri"/>
                <w:sz w:val="22"/>
              </w:rPr>
            </w:pPr>
            <w:ins w:id="3100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0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62227C" w14:textId="77777777" w:rsidR="00C65D9C" w:rsidRPr="00656A28" w:rsidRDefault="00C65D9C" w:rsidP="00C65D9C">
            <w:pPr>
              <w:pStyle w:val="Formalivre"/>
              <w:jc w:val="center"/>
              <w:rPr>
                <w:ins w:id="310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03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8D1EEF3" w14:textId="77777777" w:rsidR="00C65D9C" w:rsidRPr="00656A28" w:rsidRDefault="00C65D9C" w:rsidP="00C65D9C">
            <w:pPr>
              <w:pStyle w:val="Formalivre"/>
              <w:jc w:val="center"/>
              <w:rPr>
                <w:ins w:id="3104" w:author="Hugo" w:date="2011-05-06T23:10:00Z"/>
                <w:rFonts w:ascii="Calibri" w:hAnsi="Calibri" w:cs="Calibri"/>
                <w:sz w:val="22"/>
              </w:rPr>
            </w:pPr>
            <w:ins w:id="3105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656A28" w14:paraId="6AD39A1E" w14:textId="77777777" w:rsidTr="001F0F68">
        <w:trPr>
          <w:cantSplit/>
          <w:trHeight w:val="289"/>
          <w:ins w:id="3106" w:author="Hugo" w:date="2011-05-06T23:10:00Z"/>
          <w:trPrChange w:id="310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108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7F4DE6F" w14:textId="77777777" w:rsidR="00C65D9C" w:rsidRPr="00656A28" w:rsidRDefault="00C65D9C" w:rsidP="00C65D9C">
            <w:pPr>
              <w:jc w:val="center"/>
              <w:rPr>
                <w:ins w:id="310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  <w:proofErr w:type="spellStart"/>
            <w:ins w:id="3110" w:author="Hugo" w:date="2011-05-06T23:10:00Z">
              <w:r w:rsidRPr="00656A28">
                <w:rPr>
                  <w:rFonts w:ascii="Calibri" w:eastAsia="ヒラギノ角ゴ Pro W3" w:hAnsi="Calibri" w:cs="Calibri"/>
                  <w:b/>
                  <w:color w:val="000000"/>
                  <w:szCs w:val="20"/>
                </w:rPr>
                <w:t>Alternative</w:t>
              </w:r>
              <w:proofErr w:type="spellEnd"/>
              <w:r w:rsidRPr="00656A28">
                <w:rPr>
                  <w:rFonts w:ascii="Calibri" w:eastAsia="ヒラギノ角ゴ Pro W3" w:hAnsi="Calibri" w:cs="Calibri"/>
                  <w:b/>
                  <w:color w:val="000000"/>
                  <w:szCs w:val="20"/>
                </w:rPr>
                <w:t xml:space="preserve"> 10a:</w:t>
              </w:r>
            </w:ins>
          </w:p>
          <w:p w14:paraId="780610ED" w14:textId="77777777" w:rsidR="00C65D9C" w:rsidRPr="00656A28" w:rsidRDefault="00C65D9C" w:rsidP="00C65D9C">
            <w:pPr>
              <w:jc w:val="center"/>
              <w:rPr>
                <w:ins w:id="3111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  <w:proofErr w:type="spellStart"/>
            <w:ins w:id="3112" w:author="Hugo" w:date="2011-05-06T23:10:00Z">
              <w:r w:rsidRPr="00656A28">
                <w:rPr>
                  <w:rFonts w:ascii="Calibri" w:eastAsia="ヒラギノ角ゴ Pro W3" w:hAnsi="Calibri" w:cs="Calibri"/>
                  <w:color w:val="000000"/>
                  <w:szCs w:val="20"/>
                </w:rPr>
                <w:t>Invalid</w:t>
              </w:r>
              <w:proofErr w:type="spellEnd"/>
              <w:r w:rsidRPr="00656A28">
                <w:rPr>
                  <w:rFonts w:ascii="Calibri" w:eastAsia="ヒラギノ角ゴ Pro W3" w:hAnsi="Calibri" w:cs="Calibri"/>
                  <w:color w:val="000000"/>
                  <w:szCs w:val="20"/>
                </w:rPr>
                <w:t xml:space="preserve"> </w:t>
              </w:r>
              <w:proofErr w:type="spellStart"/>
              <w:r w:rsidRPr="00656A28">
                <w:rPr>
                  <w:rFonts w:ascii="Calibri" w:eastAsia="ヒラギノ角ゴ Pro W3" w:hAnsi="Calibri" w:cs="Calibri"/>
                  <w:color w:val="000000"/>
                  <w:szCs w:val="20"/>
                </w:rPr>
                <w:t>changes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1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C454AD" w14:textId="77777777" w:rsidR="00C65D9C" w:rsidRPr="00656A28" w:rsidRDefault="00C65D9C" w:rsidP="00C65D9C">
            <w:pPr>
              <w:pStyle w:val="Formalivre"/>
              <w:jc w:val="center"/>
              <w:rPr>
                <w:ins w:id="3114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1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F13EFF" w14:textId="77777777" w:rsidR="00C65D9C" w:rsidRPr="00656A28" w:rsidRDefault="00C65D9C" w:rsidP="00C65D9C">
            <w:pPr>
              <w:pStyle w:val="Formalivre"/>
              <w:jc w:val="center"/>
              <w:rPr>
                <w:ins w:id="3116" w:author="Hugo" w:date="2011-05-06T23:10:00Z"/>
                <w:rFonts w:ascii="Calibri" w:hAnsi="Calibri" w:cs="Calibri"/>
                <w:b/>
              </w:rPr>
            </w:pPr>
            <w:ins w:id="311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1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0AA7C9" w14:textId="77777777" w:rsidR="00C65D9C" w:rsidRPr="00656A28" w:rsidRDefault="00C65D9C" w:rsidP="00C65D9C">
            <w:pPr>
              <w:pStyle w:val="Formalivre"/>
              <w:jc w:val="center"/>
              <w:rPr>
                <w:ins w:id="3119" w:author="Hugo" w:date="2011-05-06T23:10:00Z"/>
                <w:rFonts w:ascii="Calibri" w:hAnsi="Calibri" w:cs="Calibri"/>
                <w:sz w:val="22"/>
              </w:rPr>
            </w:pPr>
            <w:ins w:id="312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273A3DEA" w14:textId="77777777" w:rsidTr="001F0F68">
        <w:trPr>
          <w:cantSplit/>
          <w:trHeight w:val="289"/>
          <w:ins w:id="3121" w:author="Hugo" w:date="2011-05-06T23:10:00Z"/>
          <w:trPrChange w:id="312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123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52CC5168" w14:textId="77777777" w:rsidR="00C65D9C" w:rsidRPr="00656A28" w:rsidRDefault="00C65D9C" w:rsidP="00C65D9C">
            <w:pPr>
              <w:jc w:val="center"/>
              <w:rPr>
                <w:ins w:id="3124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2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5BDAD3" w14:textId="77777777" w:rsidR="00C65D9C" w:rsidRPr="00656A28" w:rsidRDefault="00C65D9C" w:rsidP="00C65D9C">
            <w:pPr>
              <w:pStyle w:val="Formalivre"/>
              <w:jc w:val="center"/>
              <w:rPr>
                <w:ins w:id="3126" w:author="Hugo" w:date="2011-05-06T23:10:00Z"/>
                <w:rFonts w:ascii="Calibri" w:hAnsi="Calibri" w:cs="Calibri"/>
                <w:sz w:val="22"/>
              </w:rPr>
            </w:pPr>
            <w:ins w:id="3127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2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E69489" w14:textId="77777777" w:rsidR="00C65D9C" w:rsidRPr="00656A28" w:rsidRDefault="00C65D9C" w:rsidP="00C65D9C">
            <w:pPr>
              <w:pStyle w:val="Formalivre"/>
              <w:jc w:val="center"/>
              <w:rPr>
                <w:ins w:id="3129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3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DD3B57" w14:textId="77777777" w:rsidR="00C65D9C" w:rsidRPr="00656A28" w:rsidRDefault="00C65D9C" w:rsidP="00C65D9C">
            <w:pPr>
              <w:pStyle w:val="Formalivre"/>
              <w:jc w:val="center"/>
              <w:rPr>
                <w:ins w:id="3131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13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invalid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changes</w:t>
              </w:r>
              <w:proofErr w:type="spellEnd"/>
            </w:ins>
          </w:p>
        </w:tc>
      </w:tr>
      <w:tr w:rsidR="00C65D9C" w:rsidRPr="001D1635" w14:paraId="03164B6D" w14:textId="77777777" w:rsidTr="001F0F68">
        <w:trPr>
          <w:cantSplit/>
          <w:trHeight w:val="289"/>
          <w:ins w:id="3133" w:author="Hugo" w:date="2011-05-06T23:10:00Z"/>
          <w:trPrChange w:id="313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135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00661487" w14:textId="77777777" w:rsidR="00C65D9C" w:rsidRPr="00656A28" w:rsidRDefault="00C65D9C" w:rsidP="00C65D9C">
            <w:pPr>
              <w:jc w:val="center"/>
              <w:rPr>
                <w:ins w:id="3136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3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2E1C56" w14:textId="77777777" w:rsidR="00C65D9C" w:rsidRPr="00656A28" w:rsidRDefault="00C65D9C" w:rsidP="00C65D9C">
            <w:pPr>
              <w:pStyle w:val="Formalivre"/>
              <w:jc w:val="center"/>
              <w:rPr>
                <w:ins w:id="3138" w:author="Hugo" w:date="2011-05-06T23:10:00Z"/>
                <w:rFonts w:ascii="Calibri" w:hAnsi="Calibri" w:cs="Calibri"/>
                <w:sz w:val="22"/>
              </w:rPr>
            </w:pPr>
            <w:ins w:id="3139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4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021045" w14:textId="77777777" w:rsidR="00C65D9C" w:rsidRPr="00656A28" w:rsidRDefault="00C65D9C" w:rsidP="00C65D9C">
            <w:pPr>
              <w:pStyle w:val="Formalivre"/>
              <w:jc w:val="center"/>
              <w:rPr>
                <w:ins w:id="3141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4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37070D" w14:textId="77777777" w:rsidR="00C65D9C" w:rsidRPr="00656A28" w:rsidRDefault="00C65D9C" w:rsidP="00C65D9C">
            <w:pPr>
              <w:pStyle w:val="Formalivre"/>
              <w:jc w:val="center"/>
              <w:rPr>
                <w:ins w:id="3143" w:author="Hugo" w:date="2011-05-06T23:10:00Z"/>
                <w:rFonts w:ascii="Calibri" w:hAnsi="Calibri" w:cs="Calibri"/>
                <w:sz w:val="22"/>
                <w:lang w:val="en-US"/>
              </w:rPr>
            </w:pPr>
            <w:ins w:id="314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 to 6 of the Main Flow</w:t>
              </w:r>
            </w:ins>
          </w:p>
        </w:tc>
      </w:tr>
    </w:tbl>
    <w:p w14:paraId="095855F0" w14:textId="77777777" w:rsidR="00C65D9C" w:rsidRPr="00C65D9C" w:rsidRDefault="00C65D9C" w:rsidP="00C65D9C">
      <w:pPr>
        <w:tabs>
          <w:tab w:val="left" w:pos="3660"/>
        </w:tabs>
        <w:rPr>
          <w:ins w:id="3145" w:author="Hugo" w:date="2011-05-06T23:10:00Z"/>
          <w:rFonts w:ascii="Calibri" w:hAnsi="Calibri" w:cs="Calibri"/>
          <w:lang w:val="en-US" w:bidi="x-none"/>
          <w:rPrChange w:id="3146" w:author="Hugo" w:date="2011-05-06T23:11:00Z">
            <w:rPr>
              <w:ins w:id="3147" w:author="Hugo" w:date="2011-05-06T23:10:00Z"/>
              <w:rFonts w:ascii="Calibri" w:hAnsi="Calibri" w:cs="Calibri"/>
              <w:lang w:bidi="x-none"/>
            </w:rPr>
          </w:rPrChange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3148" w:author="Hugo" w:date="2011-05-06T23:14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3149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1D1635" w14:paraId="2F6AC78F" w14:textId="77777777" w:rsidTr="00446966">
        <w:trPr>
          <w:cantSplit/>
          <w:trHeight w:val="289"/>
          <w:ins w:id="3150" w:author="Hugo" w:date="2011-05-06T23:10:00Z"/>
          <w:trPrChange w:id="3151" w:author="Hugo" w:date="2011-05-06T23:14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52" w:author="Hugo" w:date="2011-05-06T23:14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CE59AA7" w14:textId="77777777" w:rsidR="00C65D9C" w:rsidRPr="00656A28" w:rsidRDefault="00C65D9C" w:rsidP="00C65D9C">
            <w:pPr>
              <w:pStyle w:val="Formalivre"/>
              <w:jc w:val="center"/>
              <w:rPr>
                <w:ins w:id="3153" w:author="Hugo" w:date="2011-05-06T23:10:00Z"/>
                <w:rFonts w:ascii="Calibri" w:hAnsi="Calibri" w:cs="Calibri"/>
                <w:sz w:val="22"/>
                <w:lang w:val="en-US"/>
              </w:rPr>
            </w:pPr>
            <w:ins w:id="3154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Select Basic Database</w:t>
              </w:r>
            </w:ins>
          </w:p>
        </w:tc>
      </w:tr>
      <w:tr w:rsidR="00C65D9C" w:rsidRPr="00656A28" w14:paraId="2CB86DBF" w14:textId="77777777" w:rsidTr="00446966">
        <w:trPr>
          <w:cantSplit/>
          <w:trHeight w:val="289"/>
          <w:ins w:id="3155" w:author="Hugo" w:date="2011-05-06T23:10:00Z"/>
          <w:trPrChange w:id="3156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57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E768DCF" w14:textId="77777777" w:rsidR="00C65D9C" w:rsidRPr="00656A28" w:rsidRDefault="00C65D9C" w:rsidP="00C65D9C">
            <w:pPr>
              <w:pStyle w:val="Formalivre"/>
              <w:jc w:val="center"/>
              <w:rPr>
                <w:ins w:id="3158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15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60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52AF9A8" w14:textId="77777777" w:rsidR="00C65D9C" w:rsidRPr="00656A28" w:rsidRDefault="00C65D9C" w:rsidP="00C65D9C">
            <w:pPr>
              <w:pStyle w:val="Formalivre"/>
              <w:jc w:val="center"/>
              <w:rPr>
                <w:ins w:id="3161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35A9D0C6" w14:textId="77777777" w:rsidTr="00446966">
        <w:trPr>
          <w:cantSplit/>
          <w:trHeight w:val="289"/>
          <w:ins w:id="3162" w:author="Hugo" w:date="2011-05-06T23:10:00Z"/>
          <w:trPrChange w:id="3163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64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A571410" w14:textId="77777777" w:rsidR="00C65D9C" w:rsidRPr="00656A28" w:rsidRDefault="00C65D9C" w:rsidP="00C65D9C">
            <w:pPr>
              <w:pStyle w:val="Formalivre"/>
              <w:jc w:val="center"/>
              <w:rPr>
                <w:ins w:id="3165" w:author="Hugo" w:date="2011-05-06T23:10:00Z"/>
                <w:rFonts w:ascii="Calibri" w:hAnsi="Calibri" w:cs="Calibri"/>
                <w:b/>
                <w:sz w:val="22"/>
              </w:rPr>
            </w:pPr>
            <w:ins w:id="316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67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A97993" w14:textId="77777777" w:rsidR="00C65D9C" w:rsidRPr="00656A28" w:rsidRDefault="00C65D9C" w:rsidP="00C65D9C">
            <w:pPr>
              <w:pStyle w:val="Formalivre"/>
              <w:jc w:val="center"/>
              <w:rPr>
                <w:ins w:id="3168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1E35FC03" w14:textId="77777777" w:rsidTr="00446966">
        <w:trPr>
          <w:cantSplit/>
          <w:trHeight w:val="289"/>
          <w:ins w:id="3169" w:author="Hugo" w:date="2011-05-06T23:10:00Z"/>
          <w:trPrChange w:id="3170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71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EBB03A3" w14:textId="77777777" w:rsidR="00C65D9C" w:rsidRPr="00656A28" w:rsidRDefault="00C65D9C" w:rsidP="00C65D9C">
            <w:pPr>
              <w:pStyle w:val="Formalivre"/>
              <w:jc w:val="center"/>
              <w:rPr>
                <w:ins w:id="3172" w:author="Hugo" w:date="2011-05-06T23:10:00Z"/>
                <w:rFonts w:ascii="Calibri" w:hAnsi="Calibri" w:cs="Calibri"/>
                <w:b/>
                <w:sz w:val="22"/>
              </w:rPr>
            </w:pPr>
            <w:ins w:id="317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74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875788" w14:textId="77777777" w:rsidR="00C65D9C" w:rsidRPr="00656A28" w:rsidRDefault="00C65D9C" w:rsidP="00C65D9C">
            <w:pPr>
              <w:pStyle w:val="Formalivre"/>
              <w:jc w:val="center"/>
              <w:rPr>
                <w:ins w:id="3175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730CF2EA" w14:textId="77777777" w:rsidTr="00446966">
        <w:trPr>
          <w:cantSplit/>
          <w:trHeight w:val="289"/>
          <w:ins w:id="3176" w:author="Hugo" w:date="2011-05-06T23:10:00Z"/>
          <w:trPrChange w:id="3177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78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811BF75" w14:textId="77777777" w:rsidR="00C65D9C" w:rsidRPr="00656A28" w:rsidRDefault="00C65D9C" w:rsidP="00C65D9C">
            <w:pPr>
              <w:pStyle w:val="Formalivre"/>
              <w:jc w:val="center"/>
              <w:rPr>
                <w:ins w:id="3179" w:author="Hugo" w:date="2011-05-06T23:10:00Z"/>
                <w:rFonts w:ascii="Calibri" w:hAnsi="Calibri" w:cs="Calibri"/>
                <w:b/>
                <w:sz w:val="22"/>
              </w:rPr>
            </w:pPr>
            <w:ins w:id="318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81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BEAA01A" w14:textId="77777777" w:rsidR="00C65D9C" w:rsidRPr="00656A28" w:rsidRDefault="00C65D9C" w:rsidP="00C65D9C">
            <w:pPr>
              <w:pStyle w:val="Formalivre"/>
              <w:jc w:val="center"/>
              <w:rPr>
                <w:ins w:id="3182" w:author="Hugo" w:date="2011-05-06T23:10:00Z"/>
                <w:rFonts w:ascii="Calibri" w:hAnsi="Calibri" w:cs="Calibri"/>
                <w:sz w:val="22"/>
                <w:lang w:val="en-US"/>
              </w:rPr>
            </w:pPr>
            <w:ins w:id="318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and view the Basic Database</w:t>
              </w:r>
            </w:ins>
          </w:p>
        </w:tc>
      </w:tr>
      <w:tr w:rsidR="00C65D9C" w:rsidRPr="00656A28" w14:paraId="676CFEE9" w14:textId="77777777" w:rsidTr="00446966">
        <w:trPr>
          <w:cantSplit/>
          <w:trHeight w:val="289"/>
          <w:ins w:id="3184" w:author="Hugo" w:date="2011-05-06T23:10:00Z"/>
          <w:trPrChange w:id="3185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86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2CFE362" w14:textId="77777777" w:rsidR="00C65D9C" w:rsidRPr="00656A28" w:rsidRDefault="00C65D9C" w:rsidP="00C65D9C">
            <w:pPr>
              <w:pStyle w:val="Formalivre"/>
              <w:jc w:val="center"/>
              <w:rPr>
                <w:ins w:id="318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18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89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53017E" w14:textId="77777777" w:rsidR="00C65D9C" w:rsidRPr="00656A28" w:rsidRDefault="00C65D9C" w:rsidP="00C65D9C">
            <w:pPr>
              <w:pStyle w:val="Formalivre"/>
              <w:jc w:val="center"/>
              <w:rPr>
                <w:ins w:id="3190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50B0E91E" w14:textId="77777777" w:rsidTr="00446966">
        <w:trPr>
          <w:cantSplit/>
          <w:trHeight w:val="289"/>
          <w:ins w:id="3191" w:author="Hugo" w:date="2011-05-06T23:10:00Z"/>
          <w:trPrChange w:id="3192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93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B7C1D10" w14:textId="77777777" w:rsidR="00C65D9C" w:rsidRPr="00656A28" w:rsidRDefault="00C65D9C" w:rsidP="00C65D9C">
            <w:pPr>
              <w:pStyle w:val="Formalivre"/>
              <w:jc w:val="center"/>
              <w:rPr>
                <w:ins w:id="3194" w:author="Hugo" w:date="2011-05-06T23:10:00Z"/>
                <w:rFonts w:ascii="Calibri" w:hAnsi="Calibri" w:cs="Calibri"/>
                <w:b/>
                <w:sz w:val="22"/>
              </w:rPr>
            </w:pPr>
            <w:ins w:id="319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96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373E8A5" w14:textId="77777777" w:rsidR="00C65D9C" w:rsidRPr="00656A28" w:rsidRDefault="00C65D9C" w:rsidP="00C65D9C">
            <w:pPr>
              <w:pStyle w:val="Formalivre"/>
              <w:jc w:val="center"/>
              <w:rPr>
                <w:ins w:id="3197" w:author="Hugo" w:date="2011-05-06T23:10:00Z"/>
                <w:rFonts w:ascii="Calibri" w:hAnsi="Calibri" w:cs="Calibri"/>
                <w:sz w:val="22"/>
                <w:lang w:val="en-US"/>
              </w:rPr>
            </w:pPr>
            <w:ins w:id="319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Basic Database was presented with success</w:t>
              </w:r>
            </w:ins>
          </w:p>
        </w:tc>
      </w:tr>
      <w:tr w:rsidR="00C65D9C" w:rsidRPr="00656A28" w14:paraId="7388D281" w14:textId="77777777" w:rsidTr="005111E9">
        <w:trPr>
          <w:cantSplit/>
          <w:trHeight w:val="289"/>
          <w:ins w:id="3199" w:author="Hugo" w:date="2011-05-06T23:10:00Z"/>
          <w:trPrChange w:id="320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01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DEC024F" w14:textId="77777777" w:rsidR="00C65D9C" w:rsidRPr="00656A28" w:rsidRDefault="00C65D9C" w:rsidP="00C65D9C">
            <w:pPr>
              <w:pStyle w:val="Formalivre"/>
              <w:jc w:val="center"/>
              <w:rPr>
                <w:ins w:id="320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20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0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216571" w14:textId="77777777" w:rsidR="00C65D9C" w:rsidRPr="00656A28" w:rsidRDefault="00C65D9C" w:rsidP="00C65D9C">
            <w:pPr>
              <w:pStyle w:val="Formalivre"/>
              <w:jc w:val="center"/>
              <w:rPr>
                <w:ins w:id="3205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0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63D8A99" w14:textId="77777777" w:rsidR="00C65D9C" w:rsidRPr="00656A28" w:rsidRDefault="00C65D9C" w:rsidP="00C65D9C">
            <w:pPr>
              <w:pStyle w:val="Formalivre"/>
              <w:jc w:val="center"/>
              <w:rPr>
                <w:ins w:id="3207" w:author="Hugo" w:date="2011-05-06T23:10:00Z"/>
                <w:rFonts w:ascii="Calibri" w:hAnsi="Calibri" w:cs="Calibri"/>
                <w:b/>
                <w:sz w:val="22"/>
              </w:rPr>
            </w:pPr>
            <w:ins w:id="320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0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1FAF4A9" w14:textId="77777777" w:rsidR="00C65D9C" w:rsidRPr="00656A28" w:rsidRDefault="00C65D9C" w:rsidP="00C65D9C">
            <w:pPr>
              <w:pStyle w:val="Formalivre"/>
              <w:jc w:val="center"/>
              <w:rPr>
                <w:ins w:id="3210" w:author="Hugo" w:date="2011-05-06T23:10:00Z"/>
                <w:rFonts w:ascii="Calibri" w:hAnsi="Calibri" w:cs="Calibri"/>
                <w:b/>
                <w:sz w:val="22"/>
              </w:rPr>
            </w:pPr>
            <w:ins w:id="321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1D1635" w14:paraId="118C7B3E" w14:textId="77777777" w:rsidTr="005111E9">
        <w:trPr>
          <w:cantSplit/>
          <w:trHeight w:val="289"/>
          <w:ins w:id="3212" w:author="Hugo" w:date="2011-05-06T23:10:00Z"/>
          <w:trPrChange w:id="321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14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63009A45" w14:textId="77777777" w:rsidR="00C65D9C" w:rsidRPr="00656A28" w:rsidRDefault="00C65D9C" w:rsidP="00C65D9C">
            <w:pPr>
              <w:rPr>
                <w:ins w:id="321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1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92B2933" w14:textId="77777777" w:rsidR="00C65D9C" w:rsidRPr="00656A28" w:rsidRDefault="00C65D9C" w:rsidP="00C65D9C">
            <w:pPr>
              <w:pStyle w:val="Formalivre"/>
              <w:jc w:val="center"/>
              <w:rPr>
                <w:ins w:id="3217" w:author="Hugo" w:date="2011-05-06T23:10:00Z"/>
                <w:rFonts w:ascii="Calibri" w:hAnsi="Calibri" w:cs="Calibri"/>
                <w:sz w:val="22"/>
              </w:rPr>
            </w:pPr>
            <w:ins w:id="3218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1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7D86516" w14:textId="77777777" w:rsidR="00C65D9C" w:rsidRPr="00656A28" w:rsidRDefault="00C65D9C" w:rsidP="00C65D9C">
            <w:pPr>
              <w:pStyle w:val="Formalivre"/>
              <w:jc w:val="center"/>
              <w:rPr>
                <w:ins w:id="3220" w:author="Hugo" w:date="2011-05-06T23:10:00Z"/>
                <w:rFonts w:ascii="Calibri" w:hAnsi="Calibri" w:cs="Calibri"/>
                <w:sz w:val="22"/>
                <w:lang w:val="en-US"/>
              </w:rPr>
            </w:pPr>
            <w:ins w:id="322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Selects the Basic Database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2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AAFBD9" w14:textId="77777777" w:rsidR="00C65D9C" w:rsidRPr="008B2F5C" w:rsidRDefault="00C65D9C" w:rsidP="00C65D9C">
            <w:pPr>
              <w:pStyle w:val="Formalivre"/>
              <w:jc w:val="center"/>
              <w:rPr>
                <w:ins w:id="3223" w:author="Hugo" w:date="2011-05-06T23:10:00Z"/>
                <w:rFonts w:ascii="Calibri" w:hAnsi="Calibri" w:cs="Calibri"/>
                <w:lang w:val="en-US"/>
                <w:rPrChange w:id="3224" w:author="Isa" w:date="2011-05-29T01:04:00Z">
                  <w:rPr>
                    <w:ins w:id="3225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1D1635" w14:paraId="392EE1FF" w14:textId="77777777" w:rsidTr="005111E9">
        <w:trPr>
          <w:cantSplit/>
          <w:trHeight w:val="289"/>
          <w:ins w:id="3226" w:author="Hugo" w:date="2011-05-06T23:10:00Z"/>
          <w:trPrChange w:id="322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28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560B0F8" w14:textId="77777777" w:rsidR="00C65D9C" w:rsidRPr="00C65D9C" w:rsidRDefault="00C65D9C" w:rsidP="00C65D9C">
            <w:pPr>
              <w:rPr>
                <w:ins w:id="322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230" w:author="Hugo" w:date="2011-05-06T23:11:00Z">
                  <w:rPr>
                    <w:ins w:id="3231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3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97203D0" w14:textId="77777777" w:rsidR="00C65D9C" w:rsidRPr="00656A28" w:rsidRDefault="00C65D9C" w:rsidP="00C65D9C">
            <w:pPr>
              <w:pStyle w:val="Formalivre"/>
              <w:jc w:val="center"/>
              <w:rPr>
                <w:ins w:id="3233" w:author="Hugo" w:date="2011-05-06T23:10:00Z"/>
                <w:rFonts w:ascii="Calibri" w:hAnsi="Calibri" w:cs="Calibri"/>
                <w:sz w:val="22"/>
              </w:rPr>
            </w:pPr>
            <w:ins w:id="323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3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094E15" w14:textId="77777777" w:rsidR="00C65D9C" w:rsidRPr="00656A28" w:rsidRDefault="00C65D9C" w:rsidP="00C65D9C">
            <w:pPr>
              <w:pStyle w:val="Formalivre"/>
              <w:jc w:val="center"/>
              <w:rPr>
                <w:ins w:id="323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3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E05377F" w14:textId="77777777" w:rsidR="00C65D9C" w:rsidRPr="00656A28" w:rsidRDefault="00C65D9C" w:rsidP="00C65D9C">
            <w:pPr>
              <w:pStyle w:val="Formalivre"/>
              <w:jc w:val="center"/>
              <w:rPr>
                <w:ins w:id="3238" w:author="Hugo" w:date="2011-05-06T23:10:00Z"/>
                <w:rFonts w:ascii="Calibri" w:hAnsi="Calibri" w:cs="Calibri"/>
                <w:sz w:val="22"/>
                <w:lang w:val="en-US"/>
              </w:rPr>
            </w:pPr>
            <w:ins w:id="323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Filters the database for the Basic Database fields</w:t>
              </w:r>
            </w:ins>
          </w:p>
        </w:tc>
      </w:tr>
      <w:tr w:rsidR="00C65D9C" w:rsidRPr="00656A28" w14:paraId="56B8830D" w14:textId="77777777" w:rsidTr="005111E9">
        <w:trPr>
          <w:cantSplit/>
          <w:trHeight w:val="289"/>
          <w:ins w:id="3240" w:author="Hugo" w:date="2011-05-06T23:10:00Z"/>
          <w:trPrChange w:id="324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42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6A0CBD4" w14:textId="77777777" w:rsidR="00C65D9C" w:rsidRPr="00C65D9C" w:rsidRDefault="00C65D9C" w:rsidP="00C65D9C">
            <w:pPr>
              <w:rPr>
                <w:ins w:id="324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244" w:author="Hugo" w:date="2011-05-06T23:11:00Z">
                  <w:rPr>
                    <w:ins w:id="3245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4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1B855D6" w14:textId="77777777" w:rsidR="00C65D9C" w:rsidRPr="00656A28" w:rsidRDefault="00C65D9C" w:rsidP="00C65D9C">
            <w:pPr>
              <w:pStyle w:val="Formalivre"/>
              <w:jc w:val="center"/>
              <w:rPr>
                <w:ins w:id="3247" w:author="Hugo" w:date="2011-05-06T23:10:00Z"/>
                <w:rFonts w:ascii="Calibri" w:hAnsi="Calibri" w:cs="Calibri"/>
                <w:sz w:val="22"/>
              </w:rPr>
            </w:pPr>
            <w:ins w:id="3248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4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7C1DA11" w14:textId="77777777" w:rsidR="00C65D9C" w:rsidRPr="00656A28" w:rsidRDefault="00C65D9C" w:rsidP="00C65D9C">
            <w:pPr>
              <w:pStyle w:val="Formalivre"/>
              <w:jc w:val="center"/>
              <w:rPr>
                <w:ins w:id="3250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5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D7AA98" w14:textId="77777777" w:rsidR="00C65D9C" w:rsidRPr="00656A28" w:rsidRDefault="00C65D9C" w:rsidP="00C65D9C">
            <w:pPr>
              <w:pStyle w:val="Formalivre"/>
              <w:jc w:val="center"/>
              <w:rPr>
                <w:ins w:id="325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253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Basic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Database</w:t>
              </w:r>
              <w:proofErr w:type="spellEnd"/>
            </w:ins>
          </w:p>
        </w:tc>
      </w:tr>
      <w:tr w:rsidR="00C65D9C" w:rsidRPr="00656A28" w14:paraId="5E60C976" w14:textId="77777777" w:rsidTr="005111E9">
        <w:trPr>
          <w:cantSplit/>
          <w:trHeight w:val="289"/>
          <w:ins w:id="3254" w:author="Hugo" w:date="2011-05-06T23:10:00Z"/>
          <w:trPrChange w:id="325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56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7F88710C" w14:textId="77777777" w:rsidR="00C65D9C" w:rsidRPr="00656A28" w:rsidRDefault="00C65D9C" w:rsidP="00C65D9C">
            <w:pPr>
              <w:rPr>
                <w:ins w:id="325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5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065C5B5" w14:textId="77777777" w:rsidR="00C65D9C" w:rsidRPr="00656A28" w:rsidRDefault="00C65D9C" w:rsidP="00C65D9C">
            <w:pPr>
              <w:pStyle w:val="Formalivre"/>
              <w:jc w:val="center"/>
              <w:rPr>
                <w:ins w:id="3259" w:author="Hugo" w:date="2011-05-06T23:10:00Z"/>
                <w:rFonts w:ascii="Calibri" w:hAnsi="Calibri" w:cs="Calibri"/>
                <w:sz w:val="22"/>
              </w:rPr>
            </w:pPr>
            <w:ins w:id="3260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6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5E7D68" w14:textId="77777777" w:rsidR="00C65D9C" w:rsidRPr="00656A28" w:rsidRDefault="00C65D9C" w:rsidP="00C65D9C">
            <w:pPr>
              <w:pStyle w:val="Formalivre"/>
              <w:jc w:val="center"/>
              <w:rPr>
                <w:ins w:id="326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6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2FDD1A8" w14:textId="77777777" w:rsidR="00C65D9C" w:rsidRPr="00656A28" w:rsidRDefault="00C65D9C" w:rsidP="00C65D9C">
            <w:pPr>
              <w:pStyle w:val="Formalivre"/>
              <w:jc w:val="center"/>
              <w:rPr>
                <w:ins w:id="3264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265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Success</w:t>
              </w:r>
              <w:proofErr w:type="spellEnd"/>
            </w:ins>
          </w:p>
        </w:tc>
      </w:tr>
      <w:tr w:rsidR="00C65D9C" w:rsidRPr="00656A28" w14:paraId="3333D6A9" w14:textId="77777777" w:rsidTr="005111E9">
        <w:trPr>
          <w:cantSplit/>
          <w:trHeight w:val="289"/>
          <w:ins w:id="3266" w:author="Hugo" w:date="2011-05-06T23:10:00Z"/>
          <w:trPrChange w:id="326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68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21D8CE2" w14:textId="77777777" w:rsidR="00C65D9C" w:rsidRPr="00656A28" w:rsidRDefault="00C65D9C" w:rsidP="00C65D9C">
            <w:pPr>
              <w:pStyle w:val="Formalivre"/>
              <w:jc w:val="center"/>
              <w:rPr>
                <w:ins w:id="3269" w:author="Hugo" w:date="2011-05-06T23:10:00Z"/>
                <w:rFonts w:ascii="Calibri" w:hAnsi="Calibri" w:cs="Calibri"/>
                <w:sz w:val="22"/>
                <w:lang w:val="en-US"/>
              </w:rPr>
            </w:pPr>
            <w:ins w:id="3270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Exception 2a:   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7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B2A2DB" w14:textId="77777777" w:rsidR="00C65D9C" w:rsidRPr="00656A28" w:rsidRDefault="00C65D9C" w:rsidP="00C65D9C">
            <w:pPr>
              <w:pStyle w:val="Formalivre"/>
              <w:jc w:val="center"/>
              <w:rPr>
                <w:ins w:id="3272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7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A1E5C7D" w14:textId="77777777" w:rsidR="00C65D9C" w:rsidRPr="00656A28" w:rsidRDefault="00C65D9C" w:rsidP="00C65D9C">
            <w:pPr>
              <w:pStyle w:val="Formalivre"/>
              <w:jc w:val="center"/>
              <w:rPr>
                <w:ins w:id="3274" w:author="Hugo" w:date="2011-05-06T23:10:00Z"/>
                <w:rFonts w:ascii="Calibri" w:hAnsi="Calibri" w:cs="Calibri"/>
                <w:b/>
                <w:sz w:val="22"/>
              </w:rPr>
            </w:pPr>
            <w:ins w:id="327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7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9CEF258" w14:textId="77777777" w:rsidR="00C65D9C" w:rsidRPr="00656A28" w:rsidRDefault="00C65D9C" w:rsidP="00C65D9C">
            <w:pPr>
              <w:pStyle w:val="Formalivre"/>
              <w:jc w:val="center"/>
              <w:rPr>
                <w:ins w:id="3277" w:author="Hugo" w:date="2011-05-06T23:10:00Z"/>
                <w:rFonts w:ascii="Calibri" w:hAnsi="Calibri" w:cs="Calibri"/>
                <w:b/>
                <w:sz w:val="22"/>
              </w:rPr>
            </w:pPr>
            <w:ins w:id="327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2DCF050A" w14:textId="77777777" w:rsidTr="005111E9">
        <w:trPr>
          <w:cantSplit/>
          <w:trHeight w:val="289"/>
          <w:ins w:id="3279" w:author="Hugo" w:date="2011-05-06T23:10:00Z"/>
          <w:trPrChange w:id="328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81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66BEF02D" w14:textId="77777777" w:rsidR="00C65D9C" w:rsidRPr="00656A28" w:rsidRDefault="00C65D9C" w:rsidP="00C65D9C">
            <w:pPr>
              <w:rPr>
                <w:ins w:id="3282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8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610E5EF" w14:textId="77777777" w:rsidR="00C65D9C" w:rsidRPr="00656A28" w:rsidRDefault="00C65D9C" w:rsidP="00C65D9C">
            <w:pPr>
              <w:pStyle w:val="Formalivre"/>
              <w:jc w:val="center"/>
              <w:rPr>
                <w:ins w:id="3284" w:author="Hugo" w:date="2011-05-06T23:10:00Z"/>
                <w:rFonts w:ascii="Calibri" w:hAnsi="Calibri" w:cs="Calibri"/>
                <w:sz w:val="22"/>
              </w:rPr>
            </w:pPr>
            <w:ins w:id="3285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8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51D7C5" w14:textId="77777777" w:rsidR="00C65D9C" w:rsidRPr="00656A28" w:rsidRDefault="00C65D9C" w:rsidP="00C65D9C">
            <w:pPr>
              <w:pStyle w:val="Formalivre"/>
              <w:jc w:val="center"/>
              <w:rPr>
                <w:ins w:id="328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8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BCF6128" w14:textId="77777777" w:rsidR="00C65D9C" w:rsidRPr="00656A28" w:rsidRDefault="00C65D9C" w:rsidP="00C65D9C">
            <w:pPr>
              <w:pStyle w:val="Formalivre"/>
              <w:jc w:val="center"/>
              <w:rPr>
                <w:ins w:id="3289" w:author="Hugo" w:date="2011-05-06T23:10:00Z"/>
                <w:rFonts w:ascii="Calibri" w:hAnsi="Calibri" w:cs="Calibri"/>
                <w:sz w:val="22"/>
              </w:rPr>
            </w:pPr>
            <w:ins w:id="3290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4687F23E" w14:textId="77777777" w:rsidTr="005111E9">
        <w:trPr>
          <w:cantSplit/>
          <w:trHeight w:val="289"/>
          <w:ins w:id="3291" w:author="Hugo" w:date="2011-05-06T23:10:00Z"/>
          <w:trPrChange w:id="329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93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7A010B60" w14:textId="77777777" w:rsidR="00C65D9C" w:rsidRPr="00656A28" w:rsidRDefault="00C65D9C" w:rsidP="00C65D9C">
            <w:pPr>
              <w:rPr>
                <w:ins w:id="3294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9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51E4B4D" w14:textId="77777777" w:rsidR="00C65D9C" w:rsidRPr="00656A28" w:rsidRDefault="00C65D9C" w:rsidP="00C65D9C">
            <w:pPr>
              <w:pStyle w:val="Formalivre"/>
              <w:jc w:val="center"/>
              <w:rPr>
                <w:ins w:id="3296" w:author="Hugo" w:date="2011-05-06T23:10:00Z"/>
                <w:rFonts w:ascii="Calibri" w:hAnsi="Calibri" w:cs="Calibri"/>
                <w:sz w:val="22"/>
              </w:rPr>
            </w:pPr>
            <w:ins w:id="3297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9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3B9254" w14:textId="77777777" w:rsidR="00C65D9C" w:rsidRPr="00656A28" w:rsidRDefault="00C65D9C" w:rsidP="00C65D9C">
            <w:pPr>
              <w:pStyle w:val="Formalivre"/>
              <w:jc w:val="center"/>
              <w:rPr>
                <w:ins w:id="329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0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66973AF" w14:textId="77777777" w:rsidR="00C65D9C" w:rsidRPr="00656A28" w:rsidRDefault="00C65D9C" w:rsidP="00C65D9C">
            <w:pPr>
              <w:pStyle w:val="Formalivre"/>
              <w:jc w:val="center"/>
              <w:rPr>
                <w:ins w:id="3301" w:author="Hugo" w:date="2011-05-06T23:10:00Z"/>
                <w:rFonts w:ascii="Calibri" w:hAnsi="Calibri" w:cs="Calibri"/>
                <w:sz w:val="22"/>
              </w:rPr>
            </w:pPr>
            <w:ins w:id="3302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</w:tbl>
    <w:p w14:paraId="0DCC70A0" w14:textId="77777777" w:rsidR="00C65D9C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3303" w:author="Hugo" w:date="2011-05-06T23:47:00Z"/>
          <w:rFonts w:ascii="Calibri" w:hAnsi="Calibri" w:cs="Calibri"/>
        </w:rPr>
      </w:pPr>
    </w:p>
    <w:p w14:paraId="76E39B60" w14:textId="77777777" w:rsidR="005111E9" w:rsidRPr="005111E9" w:rsidRDefault="005111E9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3304" w:author="Hugo" w:date="2011-05-06T23:10:00Z"/>
          <w:rFonts w:ascii="Calibri" w:hAnsi="Calibri" w:cs="Calibri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3305" w:author="Hugo" w:date="2011-05-06T23:15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3306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1D1635" w14:paraId="3D13B1B9" w14:textId="77777777" w:rsidTr="00446966">
        <w:trPr>
          <w:cantSplit/>
          <w:trHeight w:val="289"/>
          <w:ins w:id="3307" w:author="Hugo" w:date="2011-05-06T23:10:00Z"/>
          <w:trPrChange w:id="3308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09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7095BCD" w14:textId="77777777" w:rsidR="00C65D9C" w:rsidRPr="00656A28" w:rsidRDefault="00C65D9C" w:rsidP="00C65D9C">
            <w:pPr>
              <w:pStyle w:val="Formalivre"/>
              <w:jc w:val="center"/>
              <w:rPr>
                <w:ins w:id="3310" w:author="Hugo" w:date="2011-05-06T23:10:00Z"/>
                <w:rFonts w:ascii="Calibri" w:hAnsi="Calibri" w:cs="Calibri"/>
                <w:sz w:val="22"/>
                <w:lang w:val="en-US"/>
              </w:rPr>
            </w:pPr>
            <w:ins w:id="3311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Select Extended Database</w:t>
              </w:r>
            </w:ins>
          </w:p>
        </w:tc>
      </w:tr>
      <w:tr w:rsidR="00C65D9C" w:rsidRPr="00656A28" w14:paraId="415B525A" w14:textId="77777777" w:rsidTr="00446966">
        <w:trPr>
          <w:cantSplit/>
          <w:trHeight w:val="289"/>
          <w:ins w:id="3312" w:author="Hugo" w:date="2011-05-06T23:10:00Z"/>
          <w:trPrChange w:id="3313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14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795CF90" w14:textId="77777777" w:rsidR="00C65D9C" w:rsidRPr="00656A28" w:rsidRDefault="00C65D9C" w:rsidP="00C65D9C">
            <w:pPr>
              <w:pStyle w:val="Formalivre"/>
              <w:jc w:val="center"/>
              <w:rPr>
                <w:ins w:id="331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31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17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9489A7D" w14:textId="77777777" w:rsidR="00C65D9C" w:rsidRPr="00656A28" w:rsidRDefault="00C65D9C" w:rsidP="00C65D9C">
            <w:pPr>
              <w:pStyle w:val="Formalivre"/>
              <w:jc w:val="center"/>
              <w:rPr>
                <w:ins w:id="3318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7FEBB0B2" w14:textId="77777777" w:rsidTr="00446966">
        <w:trPr>
          <w:cantSplit/>
          <w:trHeight w:val="289"/>
          <w:ins w:id="3319" w:author="Hugo" w:date="2011-05-06T23:10:00Z"/>
          <w:trPrChange w:id="332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2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7730F39" w14:textId="77777777" w:rsidR="00C65D9C" w:rsidRPr="00656A28" w:rsidRDefault="00C65D9C" w:rsidP="00C65D9C">
            <w:pPr>
              <w:pStyle w:val="Formalivre"/>
              <w:jc w:val="center"/>
              <w:rPr>
                <w:ins w:id="3322" w:author="Hugo" w:date="2011-05-06T23:10:00Z"/>
                <w:rFonts w:ascii="Calibri" w:hAnsi="Calibri" w:cs="Calibri"/>
                <w:b/>
                <w:sz w:val="22"/>
              </w:rPr>
            </w:pPr>
            <w:ins w:id="332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2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1BF751" w14:textId="77777777" w:rsidR="00C65D9C" w:rsidRPr="00656A28" w:rsidRDefault="00C65D9C" w:rsidP="00C65D9C">
            <w:pPr>
              <w:pStyle w:val="Formalivre"/>
              <w:jc w:val="center"/>
              <w:rPr>
                <w:ins w:id="3325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0B03052" w14:textId="77777777" w:rsidTr="00446966">
        <w:trPr>
          <w:cantSplit/>
          <w:trHeight w:val="289"/>
          <w:ins w:id="3326" w:author="Hugo" w:date="2011-05-06T23:10:00Z"/>
          <w:trPrChange w:id="3327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28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FE68771" w14:textId="77777777" w:rsidR="00C65D9C" w:rsidRPr="00656A28" w:rsidRDefault="00C65D9C" w:rsidP="00C65D9C">
            <w:pPr>
              <w:pStyle w:val="Formalivre"/>
              <w:jc w:val="center"/>
              <w:rPr>
                <w:ins w:id="3329" w:author="Hugo" w:date="2011-05-06T23:10:00Z"/>
                <w:rFonts w:ascii="Calibri" w:hAnsi="Calibri" w:cs="Calibri"/>
                <w:b/>
                <w:sz w:val="22"/>
              </w:rPr>
            </w:pPr>
            <w:ins w:id="333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31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E6A763" w14:textId="77777777" w:rsidR="00C65D9C" w:rsidRPr="00656A28" w:rsidRDefault="00C65D9C" w:rsidP="00C65D9C">
            <w:pPr>
              <w:pStyle w:val="Formalivre"/>
              <w:jc w:val="center"/>
              <w:rPr>
                <w:ins w:id="3332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12544EA8" w14:textId="77777777" w:rsidTr="00446966">
        <w:trPr>
          <w:cantSplit/>
          <w:trHeight w:val="289"/>
          <w:ins w:id="3333" w:author="Hugo" w:date="2011-05-06T23:10:00Z"/>
          <w:trPrChange w:id="3334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35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23A8BD6" w14:textId="77777777" w:rsidR="00C65D9C" w:rsidRPr="00656A28" w:rsidRDefault="00C65D9C" w:rsidP="00C65D9C">
            <w:pPr>
              <w:pStyle w:val="Formalivre"/>
              <w:jc w:val="center"/>
              <w:rPr>
                <w:ins w:id="3336" w:author="Hugo" w:date="2011-05-06T23:10:00Z"/>
                <w:rFonts w:ascii="Calibri" w:hAnsi="Calibri" w:cs="Calibri"/>
                <w:b/>
                <w:sz w:val="22"/>
              </w:rPr>
            </w:pPr>
            <w:ins w:id="333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38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B13669C" w14:textId="77777777" w:rsidR="00C65D9C" w:rsidRPr="00656A28" w:rsidRDefault="00C65D9C" w:rsidP="00C65D9C">
            <w:pPr>
              <w:pStyle w:val="Formalivre"/>
              <w:jc w:val="center"/>
              <w:rPr>
                <w:ins w:id="3339" w:author="Hugo" w:date="2011-05-06T23:10:00Z"/>
                <w:rFonts w:ascii="Calibri" w:hAnsi="Calibri" w:cs="Calibri"/>
                <w:sz w:val="22"/>
                <w:lang w:val="en-US"/>
              </w:rPr>
            </w:pPr>
            <w:ins w:id="334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and view the Extended Database</w:t>
              </w:r>
            </w:ins>
          </w:p>
        </w:tc>
      </w:tr>
      <w:tr w:rsidR="00C65D9C" w:rsidRPr="00656A28" w14:paraId="00E3AECA" w14:textId="77777777" w:rsidTr="00446966">
        <w:trPr>
          <w:cantSplit/>
          <w:trHeight w:val="289"/>
          <w:ins w:id="3341" w:author="Hugo" w:date="2011-05-06T23:10:00Z"/>
          <w:trPrChange w:id="334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4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75A50A8" w14:textId="77777777" w:rsidR="00C65D9C" w:rsidRPr="00656A28" w:rsidRDefault="00C65D9C" w:rsidP="00C65D9C">
            <w:pPr>
              <w:pStyle w:val="Formalivre"/>
              <w:jc w:val="center"/>
              <w:rPr>
                <w:ins w:id="3344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34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4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D51DC3" w14:textId="77777777" w:rsidR="00C65D9C" w:rsidRPr="00656A28" w:rsidRDefault="00C65D9C" w:rsidP="00C65D9C">
            <w:pPr>
              <w:pStyle w:val="Formalivre"/>
              <w:jc w:val="center"/>
              <w:rPr>
                <w:ins w:id="3347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4A39F8F3" w14:textId="77777777" w:rsidTr="00446966">
        <w:trPr>
          <w:cantSplit/>
          <w:trHeight w:val="289"/>
          <w:ins w:id="3348" w:author="Hugo" w:date="2011-05-06T23:10:00Z"/>
          <w:trPrChange w:id="3349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50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B5330E" w14:textId="77777777" w:rsidR="00C65D9C" w:rsidRPr="00656A28" w:rsidRDefault="00C65D9C" w:rsidP="00C65D9C">
            <w:pPr>
              <w:pStyle w:val="Formalivre"/>
              <w:jc w:val="center"/>
              <w:rPr>
                <w:ins w:id="3351" w:author="Hugo" w:date="2011-05-06T23:10:00Z"/>
                <w:rFonts w:ascii="Calibri" w:hAnsi="Calibri" w:cs="Calibri"/>
                <w:b/>
                <w:sz w:val="22"/>
              </w:rPr>
            </w:pPr>
            <w:ins w:id="335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53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7747859" w14:textId="77777777" w:rsidR="00C65D9C" w:rsidRPr="00656A28" w:rsidRDefault="00C65D9C" w:rsidP="00C65D9C">
            <w:pPr>
              <w:pStyle w:val="Formalivre"/>
              <w:jc w:val="center"/>
              <w:rPr>
                <w:ins w:id="3354" w:author="Hugo" w:date="2011-05-06T23:10:00Z"/>
                <w:rFonts w:ascii="Calibri" w:hAnsi="Calibri" w:cs="Calibri"/>
                <w:sz w:val="22"/>
                <w:lang w:val="en-US"/>
              </w:rPr>
            </w:pPr>
            <w:ins w:id="335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Extended Database was presented with success</w:t>
              </w:r>
            </w:ins>
          </w:p>
        </w:tc>
      </w:tr>
      <w:tr w:rsidR="00C65D9C" w:rsidRPr="00656A28" w14:paraId="67106891" w14:textId="77777777" w:rsidTr="005111E9">
        <w:trPr>
          <w:cantSplit/>
          <w:trHeight w:val="289"/>
          <w:ins w:id="3356" w:author="Hugo" w:date="2011-05-06T23:10:00Z"/>
          <w:trPrChange w:id="335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58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D105D9E" w14:textId="77777777" w:rsidR="00C65D9C" w:rsidRPr="00656A28" w:rsidRDefault="00C65D9C" w:rsidP="00C65D9C">
            <w:pPr>
              <w:pStyle w:val="Formalivre"/>
              <w:jc w:val="center"/>
              <w:rPr>
                <w:ins w:id="3359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36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6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E439FB" w14:textId="77777777" w:rsidR="00C65D9C" w:rsidRPr="00656A28" w:rsidRDefault="00C65D9C" w:rsidP="00C65D9C">
            <w:pPr>
              <w:pStyle w:val="Formalivre"/>
              <w:jc w:val="center"/>
              <w:rPr>
                <w:ins w:id="3362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6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914C3E" w14:textId="77777777" w:rsidR="00C65D9C" w:rsidRPr="00656A28" w:rsidRDefault="00C65D9C" w:rsidP="00C65D9C">
            <w:pPr>
              <w:pStyle w:val="Formalivre"/>
              <w:jc w:val="center"/>
              <w:rPr>
                <w:ins w:id="3364" w:author="Hugo" w:date="2011-05-06T23:10:00Z"/>
                <w:rFonts w:ascii="Calibri" w:hAnsi="Calibri" w:cs="Calibri"/>
                <w:b/>
                <w:sz w:val="22"/>
              </w:rPr>
            </w:pPr>
            <w:ins w:id="336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6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626BC3F" w14:textId="77777777" w:rsidR="00C65D9C" w:rsidRPr="00656A28" w:rsidRDefault="00C65D9C" w:rsidP="00C65D9C">
            <w:pPr>
              <w:pStyle w:val="Formalivre"/>
              <w:jc w:val="center"/>
              <w:rPr>
                <w:ins w:id="3367" w:author="Hugo" w:date="2011-05-06T23:10:00Z"/>
                <w:rFonts w:ascii="Calibri" w:hAnsi="Calibri" w:cs="Calibri"/>
                <w:b/>
                <w:sz w:val="22"/>
              </w:rPr>
            </w:pPr>
            <w:ins w:id="336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1D1635" w14:paraId="5B0982B9" w14:textId="77777777" w:rsidTr="005111E9">
        <w:trPr>
          <w:cantSplit/>
          <w:trHeight w:val="289"/>
          <w:ins w:id="3369" w:author="Hugo" w:date="2011-05-06T23:10:00Z"/>
          <w:trPrChange w:id="337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371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7B887EE7" w14:textId="77777777" w:rsidR="00C65D9C" w:rsidRPr="00656A28" w:rsidRDefault="00C65D9C" w:rsidP="00C65D9C">
            <w:pPr>
              <w:rPr>
                <w:ins w:id="3372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7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E796A44" w14:textId="77777777" w:rsidR="00C65D9C" w:rsidRPr="00656A28" w:rsidRDefault="00C65D9C" w:rsidP="00C65D9C">
            <w:pPr>
              <w:pStyle w:val="Formalivre"/>
              <w:jc w:val="center"/>
              <w:rPr>
                <w:ins w:id="3374" w:author="Hugo" w:date="2011-05-06T23:10:00Z"/>
                <w:rFonts w:ascii="Calibri" w:hAnsi="Calibri" w:cs="Calibri"/>
                <w:sz w:val="22"/>
              </w:rPr>
            </w:pPr>
            <w:ins w:id="3375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7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2EE8067" w14:textId="77777777" w:rsidR="00C65D9C" w:rsidRPr="00656A28" w:rsidRDefault="00C65D9C" w:rsidP="00C65D9C">
            <w:pPr>
              <w:pStyle w:val="Formalivre"/>
              <w:jc w:val="center"/>
              <w:rPr>
                <w:ins w:id="3377" w:author="Hugo" w:date="2011-05-06T23:10:00Z"/>
                <w:rFonts w:ascii="Calibri" w:hAnsi="Calibri" w:cs="Calibri"/>
                <w:sz w:val="22"/>
                <w:lang w:val="en-US"/>
              </w:rPr>
            </w:pPr>
            <w:ins w:id="337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Selects the Extended Database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7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C0D71F" w14:textId="77777777" w:rsidR="00C65D9C" w:rsidRPr="008B2F5C" w:rsidRDefault="00C65D9C" w:rsidP="00C65D9C">
            <w:pPr>
              <w:pStyle w:val="Formalivre"/>
              <w:jc w:val="center"/>
              <w:rPr>
                <w:ins w:id="3380" w:author="Hugo" w:date="2011-05-06T23:10:00Z"/>
                <w:rFonts w:ascii="Calibri" w:hAnsi="Calibri" w:cs="Calibri"/>
                <w:lang w:val="en-US"/>
                <w:rPrChange w:id="3381" w:author="Isa" w:date="2011-05-29T01:04:00Z">
                  <w:rPr>
                    <w:ins w:id="3382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1D1635" w14:paraId="4D752C44" w14:textId="77777777" w:rsidTr="005111E9">
        <w:trPr>
          <w:cantSplit/>
          <w:trHeight w:val="289"/>
          <w:ins w:id="3383" w:author="Hugo" w:date="2011-05-06T23:10:00Z"/>
          <w:trPrChange w:id="338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385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16E8D178" w14:textId="77777777" w:rsidR="00C65D9C" w:rsidRPr="00C65D9C" w:rsidRDefault="00C65D9C" w:rsidP="00C65D9C">
            <w:pPr>
              <w:rPr>
                <w:ins w:id="3386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387" w:author="Hugo" w:date="2011-05-06T23:11:00Z">
                  <w:rPr>
                    <w:ins w:id="3388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8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B8AF66" w14:textId="77777777" w:rsidR="00C65D9C" w:rsidRPr="00656A28" w:rsidRDefault="00C65D9C" w:rsidP="00C65D9C">
            <w:pPr>
              <w:pStyle w:val="Formalivre"/>
              <w:jc w:val="center"/>
              <w:rPr>
                <w:ins w:id="3390" w:author="Hugo" w:date="2011-05-06T23:10:00Z"/>
                <w:rFonts w:ascii="Calibri" w:hAnsi="Calibri" w:cs="Calibri"/>
                <w:sz w:val="22"/>
              </w:rPr>
            </w:pPr>
            <w:ins w:id="3391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9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2DCED8" w14:textId="77777777" w:rsidR="00C65D9C" w:rsidRPr="00656A28" w:rsidRDefault="00C65D9C" w:rsidP="00C65D9C">
            <w:pPr>
              <w:pStyle w:val="Formalivre"/>
              <w:jc w:val="center"/>
              <w:rPr>
                <w:ins w:id="339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9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6518CB" w14:textId="77777777" w:rsidR="00C65D9C" w:rsidRPr="00656A28" w:rsidRDefault="00C65D9C" w:rsidP="00C65D9C">
            <w:pPr>
              <w:pStyle w:val="Formalivre"/>
              <w:jc w:val="center"/>
              <w:rPr>
                <w:ins w:id="3395" w:author="Hugo" w:date="2011-05-06T23:10:00Z"/>
                <w:rFonts w:ascii="Calibri" w:hAnsi="Calibri" w:cs="Calibri"/>
                <w:lang w:val="en-US"/>
              </w:rPr>
            </w:pPr>
            <w:ins w:id="339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Organizes the database to be presented</w:t>
              </w:r>
            </w:ins>
          </w:p>
        </w:tc>
      </w:tr>
      <w:tr w:rsidR="00C65D9C" w:rsidRPr="00656A28" w14:paraId="2CF76253" w14:textId="77777777" w:rsidTr="005111E9">
        <w:trPr>
          <w:cantSplit/>
          <w:trHeight w:val="289"/>
          <w:ins w:id="3397" w:author="Hugo" w:date="2011-05-06T23:10:00Z"/>
          <w:trPrChange w:id="3398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399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33004BF" w14:textId="77777777" w:rsidR="00C65D9C" w:rsidRPr="00C65D9C" w:rsidRDefault="00C65D9C" w:rsidP="00C65D9C">
            <w:pPr>
              <w:rPr>
                <w:ins w:id="3400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401" w:author="Hugo" w:date="2011-05-06T23:11:00Z">
                  <w:rPr>
                    <w:ins w:id="3402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0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432D747" w14:textId="77777777" w:rsidR="00C65D9C" w:rsidRPr="00656A28" w:rsidRDefault="00C65D9C" w:rsidP="00C65D9C">
            <w:pPr>
              <w:pStyle w:val="Formalivre"/>
              <w:jc w:val="center"/>
              <w:rPr>
                <w:ins w:id="3404" w:author="Hugo" w:date="2011-05-06T23:10:00Z"/>
                <w:rFonts w:ascii="Calibri" w:hAnsi="Calibri" w:cs="Calibri"/>
                <w:sz w:val="22"/>
              </w:rPr>
            </w:pPr>
            <w:ins w:id="3405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0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D7961A3" w14:textId="77777777" w:rsidR="00C65D9C" w:rsidRPr="00656A28" w:rsidRDefault="00C65D9C" w:rsidP="00C65D9C">
            <w:pPr>
              <w:pStyle w:val="Formalivre"/>
              <w:jc w:val="center"/>
              <w:rPr>
                <w:ins w:id="3407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0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A36F73" w14:textId="77777777" w:rsidR="00C65D9C" w:rsidRPr="00656A28" w:rsidRDefault="00C65D9C" w:rsidP="00C65D9C">
            <w:pPr>
              <w:pStyle w:val="Formalivre"/>
              <w:jc w:val="center"/>
              <w:rPr>
                <w:ins w:id="3409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410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Extended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Database</w:t>
              </w:r>
              <w:proofErr w:type="spellEnd"/>
            </w:ins>
          </w:p>
        </w:tc>
      </w:tr>
      <w:tr w:rsidR="00C65D9C" w:rsidRPr="00656A28" w14:paraId="2711E324" w14:textId="77777777" w:rsidTr="005111E9">
        <w:trPr>
          <w:cantSplit/>
          <w:trHeight w:val="289"/>
          <w:ins w:id="3411" w:author="Hugo" w:date="2011-05-06T23:10:00Z"/>
          <w:trPrChange w:id="341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413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983D1EF" w14:textId="77777777" w:rsidR="00C65D9C" w:rsidRPr="00656A28" w:rsidRDefault="00C65D9C" w:rsidP="00C65D9C">
            <w:pPr>
              <w:rPr>
                <w:ins w:id="3414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1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119981D" w14:textId="77777777" w:rsidR="00C65D9C" w:rsidRPr="00656A28" w:rsidRDefault="00C65D9C" w:rsidP="00C65D9C">
            <w:pPr>
              <w:pStyle w:val="Formalivre"/>
              <w:jc w:val="center"/>
              <w:rPr>
                <w:ins w:id="3416" w:author="Hugo" w:date="2011-05-06T23:10:00Z"/>
                <w:rFonts w:ascii="Calibri" w:hAnsi="Calibri" w:cs="Calibri"/>
                <w:sz w:val="22"/>
              </w:rPr>
            </w:pPr>
            <w:ins w:id="3417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1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ED65A8" w14:textId="77777777" w:rsidR="00C65D9C" w:rsidRPr="00656A28" w:rsidRDefault="00C65D9C" w:rsidP="00C65D9C">
            <w:pPr>
              <w:pStyle w:val="Formalivre"/>
              <w:jc w:val="center"/>
              <w:rPr>
                <w:ins w:id="341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2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7619EB1" w14:textId="77777777" w:rsidR="00C65D9C" w:rsidRPr="00656A28" w:rsidRDefault="00C65D9C" w:rsidP="00C65D9C">
            <w:pPr>
              <w:pStyle w:val="Formalivre"/>
              <w:jc w:val="center"/>
              <w:rPr>
                <w:ins w:id="3421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42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Success</w:t>
              </w:r>
              <w:proofErr w:type="spellEnd"/>
            </w:ins>
          </w:p>
        </w:tc>
      </w:tr>
      <w:tr w:rsidR="00C65D9C" w:rsidRPr="00656A28" w14:paraId="5961F946" w14:textId="77777777" w:rsidTr="005111E9">
        <w:trPr>
          <w:cantSplit/>
          <w:trHeight w:val="289"/>
          <w:ins w:id="3423" w:author="Hugo" w:date="2011-05-06T23:10:00Z"/>
          <w:trPrChange w:id="342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25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44392B3" w14:textId="77777777" w:rsidR="00C65D9C" w:rsidRPr="00656A28" w:rsidRDefault="00C65D9C" w:rsidP="00C65D9C">
            <w:pPr>
              <w:pStyle w:val="Formalivre"/>
              <w:jc w:val="center"/>
              <w:rPr>
                <w:ins w:id="3426" w:author="Hugo" w:date="2011-05-06T23:10:00Z"/>
                <w:rFonts w:ascii="Calibri" w:hAnsi="Calibri" w:cs="Calibri"/>
                <w:sz w:val="22"/>
                <w:lang w:val="en-US"/>
              </w:rPr>
            </w:pPr>
            <w:ins w:id="3427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Exception 2a:   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2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5FC6D3" w14:textId="77777777" w:rsidR="00C65D9C" w:rsidRPr="00656A28" w:rsidRDefault="00C65D9C" w:rsidP="00C65D9C">
            <w:pPr>
              <w:pStyle w:val="Formalivre"/>
              <w:jc w:val="center"/>
              <w:rPr>
                <w:ins w:id="3429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3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85B78C5" w14:textId="77777777" w:rsidR="00C65D9C" w:rsidRPr="00656A28" w:rsidRDefault="00C65D9C" w:rsidP="00C65D9C">
            <w:pPr>
              <w:pStyle w:val="Formalivre"/>
              <w:jc w:val="center"/>
              <w:rPr>
                <w:ins w:id="3431" w:author="Hugo" w:date="2011-05-06T23:10:00Z"/>
                <w:rFonts w:ascii="Calibri" w:hAnsi="Calibri" w:cs="Calibri"/>
                <w:b/>
                <w:sz w:val="22"/>
              </w:rPr>
            </w:pPr>
            <w:ins w:id="343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3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83521E3" w14:textId="77777777" w:rsidR="00C65D9C" w:rsidRPr="00656A28" w:rsidRDefault="00C65D9C" w:rsidP="00C65D9C">
            <w:pPr>
              <w:pStyle w:val="Formalivre"/>
              <w:jc w:val="center"/>
              <w:rPr>
                <w:ins w:id="3434" w:author="Hugo" w:date="2011-05-06T23:10:00Z"/>
                <w:rFonts w:ascii="Calibri" w:hAnsi="Calibri" w:cs="Calibri"/>
                <w:b/>
                <w:sz w:val="22"/>
              </w:rPr>
            </w:pPr>
            <w:ins w:id="343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76CDCECA" w14:textId="77777777" w:rsidTr="005111E9">
        <w:trPr>
          <w:cantSplit/>
          <w:trHeight w:val="289"/>
          <w:ins w:id="3436" w:author="Hugo" w:date="2011-05-06T23:10:00Z"/>
          <w:trPrChange w:id="343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438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1EA4DD48" w14:textId="77777777" w:rsidR="00C65D9C" w:rsidRPr="00656A28" w:rsidRDefault="00C65D9C" w:rsidP="00C65D9C">
            <w:pPr>
              <w:rPr>
                <w:ins w:id="3439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4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5C9C762" w14:textId="77777777" w:rsidR="00C65D9C" w:rsidRPr="00656A28" w:rsidRDefault="00C65D9C" w:rsidP="00C65D9C">
            <w:pPr>
              <w:pStyle w:val="Formalivre"/>
              <w:jc w:val="center"/>
              <w:rPr>
                <w:ins w:id="3441" w:author="Hugo" w:date="2011-05-06T23:10:00Z"/>
                <w:rFonts w:ascii="Calibri" w:hAnsi="Calibri" w:cs="Calibri"/>
                <w:sz w:val="22"/>
              </w:rPr>
            </w:pPr>
            <w:ins w:id="3442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4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F2C53C" w14:textId="77777777" w:rsidR="00C65D9C" w:rsidRPr="00656A28" w:rsidRDefault="00C65D9C" w:rsidP="00C65D9C">
            <w:pPr>
              <w:pStyle w:val="Formalivre"/>
              <w:jc w:val="center"/>
              <w:rPr>
                <w:ins w:id="344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4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4853EFA" w14:textId="77777777" w:rsidR="00C65D9C" w:rsidRPr="00656A28" w:rsidRDefault="00C65D9C" w:rsidP="00C65D9C">
            <w:pPr>
              <w:pStyle w:val="Formalivre"/>
              <w:jc w:val="center"/>
              <w:rPr>
                <w:ins w:id="3446" w:author="Hugo" w:date="2011-05-06T23:10:00Z"/>
                <w:rFonts w:ascii="Calibri" w:hAnsi="Calibri" w:cs="Calibri"/>
                <w:sz w:val="22"/>
              </w:rPr>
            </w:pPr>
            <w:ins w:id="344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24C8AA91" w14:textId="77777777" w:rsidTr="005111E9">
        <w:trPr>
          <w:cantSplit/>
          <w:trHeight w:val="289"/>
          <w:ins w:id="3448" w:author="Hugo" w:date="2011-05-06T23:10:00Z"/>
          <w:trPrChange w:id="3449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450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08310A5" w14:textId="77777777" w:rsidR="00C65D9C" w:rsidRPr="00656A28" w:rsidRDefault="00C65D9C" w:rsidP="00C65D9C">
            <w:pPr>
              <w:rPr>
                <w:ins w:id="3451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5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F226E1F" w14:textId="77777777" w:rsidR="00C65D9C" w:rsidRPr="00656A28" w:rsidRDefault="00C65D9C" w:rsidP="00C65D9C">
            <w:pPr>
              <w:pStyle w:val="Formalivre"/>
              <w:jc w:val="center"/>
              <w:rPr>
                <w:ins w:id="3453" w:author="Hugo" w:date="2011-05-06T23:10:00Z"/>
                <w:rFonts w:ascii="Calibri" w:hAnsi="Calibri" w:cs="Calibri"/>
                <w:sz w:val="22"/>
              </w:rPr>
            </w:pPr>
            <w:ins w:id="345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5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E76F7A" w14:textId="77777777" w:rsidR="00C65D9C" w:rsidRPr="00656A28" w:rsidRDefault="00C65D9C" w:rsidP="00C65D9C">
            <w:pPr>
              <w:pStyle w:val="Formalivre"/>
              <w:jc w:val="center"/>
              <w:rPr>
                <w:ins w:id="345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5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7ACA1D2" w14:textId="77777777" w:rsidR="00C65D9C" w:rsidRPr="00656A28" w:rsidRDefault="00C65D9C" w:rsidP="00C65D9C">
            <w:pPr>
              <w:pStyle w:val="Formalivre"/>
              <w:jc w:val="center"/>
              <w:rPr>
                <w:ins w:id="3458" w:author="Hugo" w:date="2011-05-06T23:10:00Z"/>
                <w:rFonts w:ascii="Calibri" w:hAnsi="Calibri" w:cs="Calibri"/>
                <w:sz w:val="22"/>
              </w:rPr>
            </w:pPr>
            <w:ins w:id="3459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1D1635" w14:paraId="6AA52C4B" w14:textId="77777777" w:rsidTr="00446966">
        <w:tblPrEx>
          <w:tblLook w:val="0000" w:firstRow="0" w:lastRow="0" w:firstColumn="0" w:lastColumn="0" w:noHBand="0" w:noVBand="0"/>
          <w:tblPrExChange w:id="3460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461" w:author="Hugo" w:date="2011-05-06T23:10:00Z"/>
          <w:trPrChange w:id="3462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63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CFB023" w14:textId="77777777" w:rsidR="00C65D9C" w:rsidRPr="00656A28" w:rsidRDefault="00C65D9C" w:rsidP="00C65D9C">
            <w:pPr>
              <w:pStyle w:val="Formalivre"/>
              <w:jc w:val="center"/>
              <w:rPr>
                <w:ins w:id="3464" w:author="Hugo" w:date="2011-05-06T23:10:00Z"/>
                <w:rFonts w:ascii="Calibri" w:hAnsi="Calibri" w:cs="Calibri"/>
                <w:sz w:val="22"/>
                <w:lang w:val="en-US"/>
              </w:rPr>
            </w:pPr>
            <w:ins w:id="3465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3466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3467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Upload Data From Existing Data Base </w:t>
              </w:r>
            </w:ins>
          </w:p>
        </w:tc>
      </w:tr>
      <w:tr w:rsidR="00C65D9C" w:rsidRPr="00656A28" w14:paraId="3450C718" w14:textId="77777777" w:rsidTr="00446966">
        <w:tblPrEx>
          <w:tblLook w:val="0000" w:firstRow="0" w:lastRow="0" w:firstColumn="0" w:lastColumn="0" w:noHBand="0" w:noVBand="0"/>
          <w:tblPrExChange w:id="3468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469" w:author="Hugo" w:date="2011-05-06T23:10:00Z"/>
          <w:trPrChange w:id="347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7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A12391" w14:textId="77777777" w:rsidR="00C65D9C" w:rsidRPr="00656A28" w:rsidRDefault="00C65D9C" w:rsidP="00C65D9C">
            <w:pPr>
              <w:pStyle w:val="Formalivre"/>
              <w:jc w:val="center"/>
              <w:rPr>
                <w:ins w:id="347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47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7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9DE6837" w14:textId="77777777" w:rsidR="00C65D9C" w:rsidRPr="00656A28" w:rsidRDefault="00C65D9C" w:rsidP="00C65D9C">
            <w:pPr>
              <w:pStyle w:val="Formalivre"/>
              <w:rPr>
                <w:ins w:id="3475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1C5447CB" w14:textId="77777777" w:rsidTr="00446966">
        <w:tblPrEx>
          <w:tblLook w:val="0000" w:firstRow="0" w:lastRow="0" w:firstColumn="0" w:lastColumn="0" w:noHBand="0" w:noVBand="0"/>
          <w:tblPrExChange w:id="3476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477" w:author="Hugo" w:date="2011-05-06T23:10:00Z"/>
          <w:trPrChange w:id="3478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79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F2B7A4" w14:textId="77777777" w:rsidR="00C65D9C" w:rsidRPr="00656A28" w:rsidRDefault="00C65D9C" w:rsidP="00C65D9C">
            <w:pPr>
              <w:pStyle w:val="Formalivre"/>
              <w:jc w:val="center"/>
              <w:rPr>
                <w:ins w:id="3480" w:author="Hugo" w:date="2011-05-06T23:10:00Z"/>
                <w:rFonts w:ascii="Calibri" w:hAnsi="Calibri" w:cs="Calibri"/>
                <w:b/>
                <w:sz w:val="22"/>
              </w:rPr>
            </w:pPr>
            <w:ins w:id="348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82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7BD2D7" w14:textId="77777777" w:rsidR="00C65D9C" w:rsidRPr="00656A28" w:rsidRDefault="00C65D9C" w:rsidP="00C65D9C">
            <w:pPr>
              <w:pStyle w:val="Formalivre"/>
              <w:jc w:val="center"/>
              <w:rPr>
                <w:ins w:id="348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4EDD0C8" w14:textId="77777777" w:rsidTr="00446966">
        <w:tblPrEx>
          <w:tblLook w:val="0000" w:firstRow="0" w:lastRow="0" w:firstColumn="0" w:lastColumn="0" w:noHBand="0" w:noVBand="0"/>
          <w:tblPrExChange w:id="3484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485" w:author="Hugo" w:date="2011-05-06T23:10:00Z"/>
          <w:trPrChange w:id="3486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87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52E75F" w14:textId="77777777" w:rsidR="00C65D9C" w:rsidRPr="00656A28" w:rsidRDefault="00C65D9C" w:rsidP="00C65D9C">
            <w:pPr>
              <w:pStyle w:val="Formalivre"/>
              <w:jc w:val="center"/>
              <w:rPr>
                <w:ins w:id="3488" w:author="Hugo" w:date="2011-05-06T23:10:00Z"/>
                <w:rFonts w:ascii="Calibri" w:hAnsi="Calibri" w:cs="Calibri"/>
                <w:b/>
                <w:sz w:val="22"/>
              </w:rPr>
            </w:pPr>
            <w:ins w:id="348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90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83234B" w14:textId="77777777" w:rsidR="00C65D9C" w:rsidRPr="00656A28" w:rsidRDefault="00C65D9C" w:rsidP="00C65D9C">
            <w:pPr>
              <w:pStyle w:val="Formalivre"/>
              <w:jc w:val="center"/>
              <w:rPr>
                <w:ins w:id="3491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42B67912" w14:textId="77777777" w:rsidTr="00446966">
        <w:tblPrEx>
          <w:tblLook w:val="0000" w:firstRow="0" w:lastRow="0" w:firstColumn="0" w:lastColumn="0" w:noHBand="0" w:noVBand="0"/>
          <w:tblPrExChange w:id="3492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493" w:author="Hugo" w:date="2011-05-06T23:10:00Z"/>
          <w:trPrChange w:id="3494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95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6F6F02" w14:textId="77777777" w:rsidR="00C65D9C" w:rsidRPr="00656A28" w:rsidRDefault="00C65D9C" w:rsidP="00C65D9C">
            <w:pPr>
              <w:pStyle w:val="Formalivre"/>
              <w:jc w:val="center"/>
              <w:rPr>
                <w:ins w:id="3496" w:author="Hugo" w:date="2011-05-06T23:10:00Z"/>
                <w:rFonts w:ascii="Calibri" w:hAnsi="Calibri" w:cs="Calibri"/>
                <w:b/>
                <w:sz w:val="22"/>
              </w:rPr>
            </w:pPr>
            <w:ins w:id="349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98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027E5C" w14:textId="77777777" w:rsidR="00C65D9C" w:rsidRPr="00656A28" w:rsidRDefault="00C65D9C" w:rsidP="00C65D9C">
            <w:pPr>
              <w:pStyle w:val="Formalivre"/>
              <w:jc w:val="center"/>
              <w:rPr>
                <w:ins w:id="3499" w:author="Hugo" w:date="2011-05-06T23:10:00Z"/>
                <w:rFonts w:ascii="Calibri" w:hAnsi="Calibri" w:cs="Calibri"/>
                <w:sz w:val="22"/>
                <w:lang w:val="en-US"/>
              </w:rPr>
            </w:pPr>
            <w:ins w:id="350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Upload data from a</w:t>
              </w:r>
              <w:r>
                <w:rPr>
                  <w:rFonts w:ascii="Calibri" w:hAnsi="Calibri" w:cs="Calibri"/>
                  <w:sz w:val="22"/>
                  <w:lang w:val="en-US"/>
                </w:rPr>
                <w:t>n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existing data base file</w:t>
              </w:r>
            </w:ins>
          </w:p>
        </w:tc>
      </w:tr>
      <w:tr w:rsidR="00C65D9C" w:rsidRPr="00656A28" w14:paraId="4418BCB1" w14:textId="77777777" w:rsidTr="00446966">
        <w:tblPrEx>
          <w:tblLook w:val="0000" w:firstRow="0" w:lastRow="0" w:firstColumn="0" w:lastColumn="0" w:noHBand="0" w:noVBand="0"/>
          <w:tblPrExChange w:id="3501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02" w:author="Hugo" w:date="2011-05-06T23:10:00Z"/>
          <w:trPrChange w:id="3503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04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4F85B9" w14:textId="77777777" w:rsidR="00C65D9C" w:rsidRPr="00656A28" w:rsidRDefault="00C65D9C" w:rsidP="00C65D9C">
            <w:pPr>
              <w:pStyle w:val="Formalivre"/>
              <w:jc w:val="center"/>
              <w:rPr>
                <w:ins w:id="350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50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07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C9F069" w14:textId="77777777" w:rsidR="00C65D9C" w:rsidRPr="00656A28" w:rsidRDefault="00C65D9C" w:rsidP="00C65D9C">
            <w:pPr>
              <w:pStyle w:val="Formalivre"/>
              <w:jc w:val="center"/>
              <w:rPr>
                <w:ins w:id="3508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6B132060" w14:textId="77777777" w:rsidTr="00446966">
        <w:tblPrEx>
          <w:tblLook w:val="0000" w:firstRow="0" w:lastRow="0" w:firstColumn="0" w:lastColumn="0" w:noHBand="0" w:noVBand="0"/>
          <w:tblPrExChange w:id="3509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10" w:author="Hugo" w:date="2011-05-06T23:10:00Z"/>
          <w:trPrChange w:id="3511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12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0BB642" w14:textId="77777777" w:rsidR="00C65D9C" w:rsidRPr="00656A28" w:rsidRDefault="00C65D9C" w:rsidP="00C65D9C">
            <w:pPr>
              <w:pStyle w:val="Formalivre"/>
              <w:jc w:val="center"/>
              <w:rPr>
                <w:ins w:id="3513" w:author="Hugo" w:date="2011-05-06T23:10:00Z"/>
                <w:rFonts w:ascii="Calibri" w:hAnsi="Calibri" w:cs="Calibri"/>
                <w:b/>
                <w:sz w:val="22"/>
              </w:rPr>
            </w:pPr>
            <w:ins w:id="351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15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5BC14A" w14:textId="77777777" w:rsidR="00C65D9C" w:rsidRPr="00656A28" w:rsidRDefault="00C65D9C" w:rsidP="00C65D9C">
            <w:pPr>
              <w:pStyle w:val="Formalivre"/>
              <w:jc w:val="center"/>
              <w:rPr>
                <w:ins w:id="3516" w:author="Hugo" w:date="2011-05-06T23:10:00Z"/>
                <w:rFonts w:ascii="Calibri" w:hAnsi="Calibri" w:cs="Calibri"/>
                <w:sz w:val="22"/>
                <w:lang w:val="en-US"/>
              </w:rPr>
            </w:pPr>
            <w:ins w:id="351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file choose was uploaded</w:t>
              </w:r>
            </w:ins>
          </w:p>
        </w:tc>
      </w:tr>
      <w:tr w:rsidR="00C65D9C" w:rsidRPr="00656A28" w14:paraId="3794E92F" w14:textId="77777777" w:rsidTr="005111E9">
        <w:tblPrEx>
          <w:tblLook w:val="0000" w:firstRow="0" w:lastRow="0" w:firstColumn="0" w:lastColumn="0" w:noHBand="0" w:noVBand="0"/>
          <w:tblPrExChange w:id="3518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19" w:author="Hugo" w:date="2011-05-06T23:10:00Z"/>
          <w:trPrChange w:id="352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21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CE03AD" w14:textId="77777777" w:rsidR="00C65D9C" w:rsidRPr="00656A28" w:rsidRDefault="00C65D9C" w:rsidP="00C65D9C">
            <w:pPr>
              <w:pStyle w:val="Formalivre"/>
              <w:jc w:val="center"/>
              <w:rPr>
                <w:ins w:id="352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52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2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6FE6FB" w14:textId="77777777" w:rsidR="00C65D9C" w:rsidRPr="00656A28" w:rsidRDefault="00C65D9C" w:rsidP="00C65D9C">
            <w:pPr>
              <w:pStyle w:val="Formalivre"/>
              <w:jc w:val="center"/>
              <w:rPr>
                <w:ins w:id="3525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2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FCEA94" w14:textId="77777777" w:rsidR="00C65D9C" w:rsidRPr="00656A28" w:rsidRDefault="00C65D9C" w:rsidP="00C65D9C">
            <w:pPr>
              <w:pStyle w:val="Formalivre"/>
              <w:jc w:val="center"/>
              <w:rPr>
                <w:ins w:id="3527" w:author="Hugo" w:date="2011-05-06T23:10:00Z"/>
                <w:rFonts w:ascii="Calibri" w:hAnsi="Calibri" w:cs="Calibri"/>
                <w:b/>
                <w:sz w:val="22"/>
              </w:rPr>
            </w:pPr>
            <w:ins w:id="352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2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BFD682" w14:textId="77777777" w:rsidR="00C65D9C" w:rsidRPr="00656A28" w:rsidRDefault="00C65D9C" w:rsidP="00C65D9C">
            <w:pPr>
              <w:pStyle w:val="Formalivre"/>
              <w:jc w:val="center"/>
              <w:rPr>
                <w:ins w:id="3530" w:author="Hugo" w:date="2011-05-06T23:10:00Z"/>
                <w:rFonts w:ascii="Calibri" w:hAnsi="Calibri" w:cs="Calibri"/>
                <w:b/>
                <w:sz w:val="22"/>
              </w:rPr>
            </w:pPr>
            <w:ins w:id="353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1D1635" w14:paraId="42341C09" w14:textId="77777777" w:rsidTr="005111E9">
        <w:tblPrEx>
          <w:tblLook w:val="0000" w:firstRow="0" w:lastRow="0" w:firstColumn="0" w:lastColumn="0" w:noHBand="0" w:noVBand="0"/>
          <w:tblPrExChange w:id="3532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33" w:author="Hugo" w:date="2011-05-06T23:10:00Z"/>
          <w:trPrChange w:id="353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35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C278A3" w14:textId="77777777" w:rsidR="00C65D9C" w:rsidRPr="00656A28" w:rsidRDefault="00C65D9C" w:rsidP="00C65D9C">
            <w:pPr>
              <w:pStyle w:val="Formalivre"/>
              <w:jc w:val="center"/>
              <w:rPr>
                <w:ins w:id="353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3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9AFE86" w14:textId="77777777" w:rsidR="00C65D9C" w:rsidRPr="00656A28" w:rsidRDefault="00C65D9C" w:rsidP="00C65D9C">
            <w:pPr>
              <w:pStyle w:val="Formalivre"/>
              <w:jc w:val="center"/>
              <w:rPr>
                <w:ins w:id="3538" w:author="Hugo" w:date="2011-05-06T23:10:00Z"/>
                <w:rFonts w:ascii="Calibri" w:hAnsi="Calibri" w:cs="Calibri"/>
                <w:sz w:val="22"/>
              </w:rPr>
            </w:pPr>
            <w:ins w:id="3539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4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233771" w14:textId="77777777" w:rsidR="00C65D9C" w:rsidRPr="00656A28" w:rsidRDefault="00C65D9C" w:rsidP="00C65D9C">
            <w:pPr>
              <w:pStyle w:val="Formalivre"/>
              <w:jc w:val="center"/>
              <w:rPr>
                <w:ins w:id="3541" w:author="Hugo" w:date="2011-05-06T23:10:00Z"/>
                <w:rFonts w:ascii="Calibri" w:hAnsi="Calibri" w:cs="Calibri"/>
                <w:sz w:val="22"/>
                <w:lang w:val="en-US"/>
              </w:rPr>
            </w:pPr>
            <w:ins w:id="354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file list to select the file to upload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4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12BEF2" w14:textId="77777777" w:rsidR="00C65D9C" w:rsidRPr="00656A28" w:rsidRDefault="00C65D9C" w:rsidP="00C65D9C">
            <w:pPr>
              <w:pStyle w:val="Formalivre"/>
              <w:jc w:val="center"/>
              <w:rPr>
                <w:ins w:id="3544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1EEBDF52" w14:textId="77777777" w:rsidTr="005111E9">
        <w:tblPrEx>
          <w:tblLook w:val="0000" w:firstRow="0" w:lastRow="0" w:firstColumn="0" w:lastColumn="0" w:noHBand="0" w:noVBand="0"/>
          <w:tblPrExChange w:id="3545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46" w:author="Hugo" w:date="2011-05-06T23:10:00Z"/>
          <w:trPrChange w:id="354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4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24621B" w14:textId="77777777" w:rsidR="00C65D9C" w:rsidRPr="008B2F5C" w:rsidRDefault="00C65D9C" w:rsidP="00C65D9C">
            <w:pPr>
              <w:pStyle w:val="Formalivre"/>
              <w:jc w:val="center"/>
              <w:rPr>
                <w:ins w:id="3549" w:author="Hugo" w:date="2011-05-06T23:10:00Z"/>
                <w:rFonts w:ascii="Calibri" w:hAnsi="Calibri" w:cs="Calibri"/>
                <w:lang w:val="en-US"/>
                <w:rPrChange w:id="3550" w:author="Isa" w:date="2011-05-29T01:04:00Z">
                  <w:rPr>
                    <w:ins w:id="355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5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D481AB" w14:textId="77777777" w:rsidR="00C65D9C" w:rsidRPr="00656A28" w:rsidRDefault="00C65D9C" w:rsidP="00C65D9C">
            <w:pPr>
              <w:pStyle w:val="Formalivre"/>
              <w:jc w:val="center"/>
              <w:rPr>
                <w:ins w:id="3553" w:author="Hugo" w:date="2011-05-06T23:10:00Z"/>
                <w:rFonts w:ascii="Calibri" w:hAnsi="Calibri" w:cs="Calibri"/>
                <w:sz w:val="22"/>
              </w:rPr>
            </w:pPr>
            <w:ins w:id="355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5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7F717D" w14:textId="77777777" w:rsidR="00C65D9C" w:rsidRPr="00656A28" w:rsidRDefault="00C65D9C" w:rsidP="00C65D9C">
            <w:pPr>
              <w:pStyle w:val="Formalivre"/>
              <w:jc w:val="center"/>
              <w:rPr>
                <w:ins w:id="355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5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317F41" w14:textId="77777777" w:rsidR="00C65D9C" w:rsidRPr="00656A28" w:rsidRDefault="00C65D9C" w:rsidP="00C65D9C">
            <w:pPr>
              <w:pStyle w:val="Formalivre"/>
              <w:jc w:val="center"/>
              <w:rPr>
                <w:ins w:id="3558" w:author="Hugo" w:date="2011-05-06T23:10:00Z"/>
                <w:rFonts w:ascii="Calibri" w:hAnsi="Calibri" w:cs="Calibri"/>
                <w:sz w:val="22"/>
                <w:lang w:val="en-US"/>
              </w:rPr>
            </w:pPr>
            <w:ins w:id="355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Show the file list</w:t>
              </w:r>
            </w:ins>
          </w:p>
        </w:tc>
      </w:tr>
      <w:tr w:rsidR="00C65D9C" w:rsidRPr="001D1635" w14:paraId="74890FAD" w14:textId="77777777" w:rsidTr="005111E9">
        <w:tblPrEx>
          <w:tblLook w:val="0000" w:firstRow="0" w:lastRow="0" w:firstColumn="0" w:lastColumn="0" w:noHBand="0" w:noVBand="0"/>
          <w:tblPrExChange w:id="3560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61" w:author="Hugo" w:date="2011-05-06T23:10:00Z"/>
          <w:trPrChange w:id="356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63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E30642" w14:textId="77777777" w:rsidR="00C65D9C" w:rsidRPr="00656A28" w:rsidRDefault="00C65D9C" w:rsidP="00C65D9C">
            <w:pPr>
              <w:pStyle w:val="Formalivre"/>
              <w:jc w:val="center"/>
              <w:rPr>
                <w:ins w:id="356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6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73F807" w14:textId="77777777" w:rsidR="00C65D9C" w:rsidRPr="00656A28" w:rsidRDefault="00C65D9C" w:rsidP="00C65D9C">
            <w:pPr>
              <w:pStyle w:val="Formalivre"/>
              <w:jc w:val="center"/>
              <w:rPr>
                <w:ins w:id="3566" w:author="Hugo" w:date="2011-05-06T23:10:00Z"/>
                <w:rFonts w:ascii="Calibri" w:hAnsi="Calibri" w:cs="Calibri"/>
                <w:sz w:val="22"/>
              </w:rPr>
            </w:pPr>
            <w:ins w:id="35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6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FF0D84" w14:textId="77777777" w:rsidR="00C65D9C" w:rsidRPr="00656A28" w:rsidRDefault="00C65D9C" w:rsidP="00C65D9C">
            <w:pPr>
              <w:pStyle w:val="Formalivre"/>
              <w:jc w:val="center"/>
              <w:rPr>
                <w:ins w:id="3569" w:author="Hugo" w:date="2011-05-06T23:10:00Z"/>
                <w:rFonts w:ascii="Calibri" w:hAnsi="Calibri" w:cs="Calibri"/>
                <w:sz w:val="22"/>
                <w:lang w:val="en-US"/>
              </w:rPr>
            </w:pPr>
            <w:ins w:id="357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the file that wants to upload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7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B66D39" w14:textId="77777777" w:rsidR="00C65D9C" w:rsidRPr="00656A28" w:rsidRDefault="00C65D9C" w:rsidP="00C65D9C">
            <w:pPr>
              <w:pStyle w:val="Formalivre"/>
              <w:rPr>
                <w:ins w:id="3572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2C34BEF9" w14:textId="77777777" w:rsidTr="005111E9">
        <w:tblPrEx>
          <w:tblLook w:val="0000" w:firstRow="0" w:lastRow="0" w:firstColumn="0" w:lastColumn="0" w:noHBand="0" w:noVBand="0"/>
          <w:tblPrExChange w:id="3573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74" w:author="Hugo" w:date="2011-05-06T23:10:00Z"/>
          <w:trPrChange w:id="357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7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2B563C" w14:textId="77777777" w:rsidR="00C65D9C" w:rsidRPr="008B2F5C" w:rsidRDefault="00C65D9C" w:rsidP="00C65D9C">
            <w:pPr>
              <w:pStyle w:val="Formalivre"/>
              <w:jc w:val="center"/>
              <w:rPr>
                <w:ins w:id="3577" w:author="Hugo" w:date="2011-05-06T23:10:00Z"/>
                <w:rFonts w:ascii="Calibri" w:hAnsi="Calibri" w:cs="Calibri"/>
                <w:lang w:val="en-US"/>
                <w:rPrChange w:id="3578" w:author="Isa" w:date="2011-05-29T01:04:00Z">
                  <w:rPr>
                    <w:ins w:id="3579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8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981557" w14:textId="77777777" w:rsidR="00C65D9C" w:rsidRPr="00656A28" w:rsidRDefault="00C65D9C" w:rsidP="00C65D9C">
            <w:pPr>
              <w:pStyle w:val="Formalivre"/>
              <w:jc w:val="center"/>
              <w:rPr>
                <w:ins w:id="3581" w:author="Hugo" w:date="2011-05-06T23:10:00Z"/>
                <w:rFonts w:ascii="Calibri" w:hAnsi="Calibri" w:cs="Calibri"/>
                <w:sz w:val="22"/>
              </w:rPr>
            </w:pPr>
            <w:ins w:id="3582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8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776067" w14:textId="77777777" w:rsidR="00C65D9C" w:rsidRPr="00656A28" w:rsidRDefault="00C65D9C" w:rsidP="00C65D9C">
            <w:pPr>
              <w:pStyle w:val="Formalivre"/>
              <w:jc w:val="center"/>
              <w:rPr>
                <w:ins w:id="3584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8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BA394B" w14:textId="77777777" w:rsidR="00C65D9C" w:rsidRPr="00656A28" w:rsidRDefault="00C65D9C" w:rsidP="00C65D9C">
            <w:pPr>
              <w:pStyle w:val="Formalivre"/>
              <w:jc w:val="center"/>
              <w:rPr>
                <w:ins w:id="3586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58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file</w:t>
              </w:r>
            </w:ins>
          </w:p>
        </w:tc>
      </w:tr>
      <w:tr w:rsidR="00C65D9C" w:rsidRPr="00656A28" w14:paraId="3BB624AD" w14:textId="77777777" w:rsidTr="005111E9">
        <w:tblPrEx>
          <w:tblLook w:val="0000" w:firstRow="0" w:lastRow="0" w:firstColumn="0" w:lastColumn="0" w:noHBand="0" w:noVBand="0"/>
          <w:tblPrExChange w:id="3588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60"/>
          <w:ins w:id="3589" w:author="Hugo" w:date="2011-05-06T23:10:00Z"/>
          <w:trPrChange w:id="3590" w:author="Hugo" w:date="2011-05-06T23:47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91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8F304B" w14:textId="77777777" w:rsidR="00C65D9C" w:rsidRPr="00656A28" w:rsidRDefault="00C65D9C" w:rsidP="00C65D9C">
            <w:pPr>
              <w:pStyle w:val="Formalivre"/>
              <w:jc w:val="center"/>
              <w:rPr>
                <w:ins w:id="359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9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3CA548" w14:textId="77777777" w:rsidR="00C65D9C" w:rsidRPr="00656A28" w:rsidRDefault="00C65D9C" w:rsidP="00C65D9C">
            <w:pPr>
              <w:pStyle w:val="Formalivre"/>
              <w:jc w:val="center"/>
              <w:rPr>
                <w:ins w:id="3594" w:author="Hugo" w:date="2011-05-06T23:10:00Z"/>
                <w:rFonts w:ascii="Calibri" w:hAnsi="Calibri" w:cs="Calibri"/>
                <w:sz w:val="22"/>
              </w:rPr>
            </w:pPr>
            <w:ins w:id="3595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9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9D94B1" w14:textId="77777777" w:rsidR="00C65D9C" w:rsidRPr="00656A28" w:rsidRDefault="00C65D9C" w:rsidP="00C65D9C">
            <w:pPr>
              <w:pStyle w:val="Formalivre"/>
              <w:jc w:val="center"/>
              <w:rPr>
                <w:ins w:id="359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9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5E4CD4" w14:textId="77777777" w:rsidR="00C65D9C" w:rsidRPr="00656A28" w:rsidRDefault="00C65D9C" w:rsidP="00C65D9C">
            <w:pPr>
              <w:pStyle w:val="Formalivre"/>
              <w:jc w:val="center"/>
              <w:rPr>
                <w:ins w:id="3599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600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Data</w:t>
              </w:r>
            </w:ins>
          </w:p>
        </w:tc>
      </w:tr>
      <w:tr w:rsidR="00C65D9C" w:rsidRPr="00656A28" w14:paraId="5DE5E971" w14:textId="77777777" w:rsidTr="005111E9">
        <w:tblPrEx>
          <w:tblLook w:val="0000" w:firstRow="0" w:lastRow="0" w:firstColumn="0" w:lastColumn="0" w:noHBand="0" w:noVBand="0"/>
          <w:tblPrExChange w:id="3601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60"/>
          <w:ins w:id="3602" w:author="Hugo" w:date="2011-05-06T23:10:00Z"/>
          <w:trPrChange w:id="3603" w:author="Hugo" w:date="2011-05-06T23:47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0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A9DB83" w14:textId="77777777" w:rsidR="00C65D9C" w:rsidRPr="00656A28" w:rsidRDefault="00C65D9C" w:rsidP="00C65D9C">
            <w:pPr>
              <w:pStyle w:val="Formalivre"/>
              <w:jc w:val="center"/>
              <w:rPr>
                <w:ins w:id="360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0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57022F" w14:textId="77777777" w:rsidR="00C65D9C" w:rsidRPr="00656A28" w:rsidRDefault="00C65D9C" w:rsidP="00C65D9C">
            <w:pPr>
              <w:pStyle w:val="Formalivre"/>
              <w:jc w:val="center"/>
              <w:rPr>
                <w:ins w:id="3607" w:author="Hugo" w:date="2011-05-06T23:10:00Z"/>
                <w:rFonts w:ascii="Calibri" w:hAnsi="Calibri" w:cs="Calibri"/>
                <w:sz w:val="22"/>
              </w:rPr>
            </w:pPr>
            <w:ins w:id="3608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0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FBBDDC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3610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1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AF7344" w14:textId="77777777" w:rsidR="00C65D9C" w:rsidRPr="00656A28" w:rsidRDefault="00C65D9C" w:rsidP="00C65D9C">
            <w:pPr>
              <w:pStyle w:val="Formalivre"/>
              <w:jc w:val="center"/>
              <w:rPr>
                <w:ins w:id="3612" w:author="Hugo" w:date="2011-05-06T23:10:00Z"/>
                <w:rFonts w:ascii="Calibri" w:hAnsi="Calibri" w:cs="Calibri"/>
                <w:lang w:val="en-US"/>
              </w:rPr>
            </w:pPr>
            <w:proofErr w:type="spellStart"/>
            <w:ins w:id="361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Success</w:t>
              </w:r>
              <w:proofErr w:type="spellEnd"/>
            </w:ins>
          </w:p>
        </w:tc>
      </w:tr>
      <w:tr w:rsidR="00C65D9C" w:rsidRPr="00656A28" w14:paraId="7FE865D7" w14:textId="77777777" w:rsidTr="005111E9">
        <w:tblPrEx>
          <w:tblPrExChange w:id="3614" w:author="Hugo" w:date="2011-05-06T23:47:00Z">
            <w:tblPrEx>
              <w:tblW w:w="0" w:type="auto"/>
            </w:tblPrEx>
          </w:tblPrExChange>
        </w:tblPrEx>
        <w:trPr>
          <w:cantSplit/>
          <w:trHeight w:val="289"/>
          <w:ins w:id="3615" w:author="Hugo" w:date="2011-05-06T23:10:00Z"/>
          <w:trPrChange w:id="361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17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83989E9" w14:textId="77777777" w:rsidR="00C65D9C" w:rsidRPr="00656A28" w:rsidRDefault="00C65D9C" w:rsidP="00C65D9C">
            <w:pPr>
              <w:pStyle w:val="Formalivre"/>
              <w:jc w:val="center"/>
              <w:rPr>
                <w:ins w:id="3618" w:author="Hugo" w:date="2011-05-06T23:10:00Z"/>
                <w:rFonts w:ascii="Calibri" w:hAnsi="Calibri" w:cs="Calibri"/>
                <w:sz w:val="22"/>
                <w:lang w:val="en-US"/>
              </w:rPr>
            </w:pPr>
            <w:ins w:id="3619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Exception 4a: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Impossible to read the file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2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6CA522" w14:textId="77777777" w:rsidR="00C65D9C" w:rsidRPr="00656A28" w:rsidRDefault="00C65D9C" w:rsidP="00C65D9C">
            <w:pPr>
              <w:pStyle w:val="Formalivre"/>
              <w:jc w:val="center"/>
              <w:rPr>
                <w:ins w:id="3621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2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D07DC00" w14:textId="77777777" w:rsidR="00C65D9C" w:rsidRPr="00656A28" w:rsidRDefault="00C65D9C" w:rsidP="00C65D9C">
            <w:pPr>
              <w:pStyle w:val="Formalivre"/>
              <w:jc w:val="center"/>
              <w:rPr>
                <w:ins w:id="3623" w:author="Hugo" w:date="2011-05-06T23:10:00Z"/>
                <w:rFonts w:ascii="Calibri" w:hAnsi="Calibri" w:cs="Calibri"/>
                <w:b/>
                <w:sz w:val="22"/>
              </w:rPr>
            </w:pPr>
            <w:ins w:id="362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2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18FACE4" w14:textId="77777777" w:rsidR="00C65D9C" w:rsidRPr="00656A28" w:rsidRDefault="00C65D9C" w:rsidP="00C65D9C">
            <w:pPr>
              <w:pStyle w:val="Formalivre"/>
              <w:jc w:val="center"/>
              <w:rPr>
                <w:ins w:id="3626" w:author="Hugo" w:date="2011-05-06T23:10:00Z"/>
                <w:rFonts w:ascii="Calibri" w:hAnsi="Calibri" w:cs="Calibri"/>
                <w:b/>
                <w:sz w:val="22"/>
              </w:rPr>
            </w:pPr>
            <w:ins w:id="362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1D1635" w14:paraId="2239561C" w14:textId="77777777" w:rsidTr="005111E9">
        <w:tblPrEx>
          <w:tblPrExChange w:id="3628" w:author="Hugo" w:date="2011-05-06T23:47:00Z">
            <w:tblPrEx>
              <w:tblW w:w="0" w:type="auto"/>
            </w:tblPrEx>
          </w:tblPrExChange>
        </w:tblPrEx>
        <w:trPr>
          <w:cantSplit/>
          <w:trHeight w:val="289"/>
          <w:ins w:id="3629" w:author="Hugo" w:date="2011-05-06T23:10:00Z"/>
          <w:trPrChange w:id="363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631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1197E019" w14:textId="77777777" w:rsidR="00C65D9C" w:rsidRPr="00656A28" w:rsidRDefault="00C65D9C" w:rsidP="00C65D9C">
            <w:pPr>
              <w:rPr>
                <w:ins w:id="3632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3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A7CC8D2" w14:textId="77777777" w:rsidR="00C65D9C" w:rsidRPr="00656A28" w:rsidRDefault="00C65D9C" w:rsidP="00C65D9C">
            <w:pPr>
              <w:pStyle w:val="Formalivre"/>
              <w:jc w:val="center"/>
              <w:rPr>
                <w:ins w:id="3634" w:author="Hugo" w:date="2011-05-06T23:10:00Z"/>
                <w:rFonts w:ascii="Calibri" w:hAnsi="Calibri" w:cs="Calibri"/>
                <w:sz w:val="22"/>
              </w:rPr>
            </w:pPr>
            <w:ins w:id="3635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3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30DA6E" w14:textId="77777777" w:rsidR="00C65D9C" w:rsidRPr="00656A28" w:rsidRDefault="00C65D9C" w:rsidP="00C65D9C">
            <w:pPr>
              <w:pStyle w:val="Formalivre"/>
              <w:jc w:val="center"/>
              <w:rPr>
                <w:ins w:id="363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3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D38AC5E" w14:textId="77777777" w:rsidR="00C65D9C" w:rsidRPr="00656A28" w:rsidRDefault="00C65D9C" w:rsidP="00C65D9C">
            <w:pPr>
              <w:pStyle w:val="Formalivre"/>
              <w:jc w:val="center"/>
              <w:rPr>
                <w:ins w:id="3639" w:author="Hugo" w:date="2011-05-06T23:10:00Z"/>
                <w:rFonts w:ascii="Calibri" w:hAnsi="Calibri" w:cs="Calibri"/>
                <w:sz w:val="22"/>
                <w:lang w:val="en-US"/>
              </w:rPr>
            </w:pPr>
            <w:ins w:id="3640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3641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Report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that was impossible to read the file</w:t>
              </w:r>
            </w:ins>
          </w:p>
        </w:tc>
      </w:tr>
      <w:tr w:rsidR="00C65D9C" w:rsidRPr="00656A28" w14:paraId="4624699F" w14:textId="77777777" w:rsidTr="005111E9">
        <w:tblPrEx>
          <w:tblPrExChange w:id="3642" w:author="Hugo" w:date="2011-05-06T23:47:00Z">
            <w:tblPrEx>
              <w:tblW w:w="0" w:type="auto"/>
            </w:tblPrEx>
          </w:tblPrExChange>
        </w:tblPrEx>
        <w:trPr>
          <w:cantSplit/>
          <w:trHeight w:val="289"/>
          <w:ins w:id="3643" w:author="Hugo" w:date="2011-05-06T23:10:00Z"/>
          <w:trPrChange w:id="364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645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0CA94059" w14:textId="77777777" w:rsidR="00C65D9C" w:rsidRPr="00C65D9C" w:rsidRDefault="00C65D9C" w:rsidP="00C65D9C">
            <w:pPr>
              <w:rPr>
                <w:ins w:id="3646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3647" w:author="Hugo" w:date="2011-05-06T23:11:00Z">
                  <w:rPr>
                    <w:ins w:id="3648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4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4165772" w14:textId="77777777" w:rsidR="00C65D9C" w:rsidRPr="00656A28" w:rsidRDefault="00C65D9C" w:rsidP="00C65D9C">
            <w:pPr>
              <w:pStyle w:val="Formalivre"/>
              <w:jc w:val="center"/>
              <w:rPr>
                <w:ins w:id="3650" w:author="Hugo" w:date="2011-05-06T23:10:00Z"/>
                <w:rFonts w:ascii="Calibri" w:hAnsi="Calibri" w:cs="Calibri"/>
                <w:sz w:val="22"/>
              </w:rPr>
            </w:pPr>
            <w:ins w:id="3651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5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258455" w14:textId="77777777" w:rsidR="00C65D9C" w:rsidRPr="00656A28" w:rsidRDefault="00C65D9C" w:rsidP="00C65D9C">
            <w:pPr>
              <w:pStyle w:val="Formalivre"/>
              <w:jc w:val="center"/>
              <w:rPr>
                <w:ins w:id="365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5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2529B80" w14:textId="77777777" w:rsidR="00C65D9C" w:rsidRPr="00656A28" w:rsidRDefault="00C65D9C" w:rsidP="00C65D9C">
            <w:pPr>
              <w:pStyle w:val="Formalivre"/>
              <w:jc w:val="center"/>
              <w:rPr>
                <w:ins w:id="3655" w:author="Hugo" w:date="2011-05-06T23:10:00Z"/>
                <w:rFonts w:ascii="Calibri" w:hAnsi="Calibri" w:cs="Calibri"/>
                <w:sz w:val="22"/>
              </w:rPr>
            </w:pPr>
            <w:ins w:id="3656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</w:tbl>
    <w:p w14:paraId="7DF4D6B8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3657" w:author="Hugo" w:date="2011-05-06T23:10:00Z"/>
          <w:rFonts w:ascii="Calibri" w:eastAsia="Times New Roman" w:hAnsi="Calibri" w:cs="Calibri"/>
          <w:color w:val="auto"/>
          <w:szCs w:val="24"/>
          <w:lang w:val="en-US"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3658" w:author="Hugo" w:date="2011-05-06T23:15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3659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1D1635" w14:paraId="48DD4EC4" w14:textId="77777777" w:rsidTr="00446966">
        <w:trPr>
          <w:cantSplit/>
          <w:trHeight w:val="289"/>
          <w:ins w:id="3660" w:author="Hugo" w:date="2011-05-06T23:10:00Z"/>
          <w:trPrChange w:id="3661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62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D7050ED" w14:textId="77777777" w:rsidR="00C65D9C" w:rsidRPr="00656A28" w:rsidRDefault="00C65D9C" w:rsidP="00C65D9C">
            <w:pPr>
              <w:pStyle w:val="Formalivre"/>
              <w:jc w:val="center"/>
              <w:rPr>
                <w:ins w:id="3663" w:author="Hugo" w:date="2011-05-06T23:10:00Z"/>
                <w:rFonts w:ascii="Calibri" w:hAnsi="Calibri" w:cs="Calibri"/>
                <w:sz w:val="22"/>
                <w:lang w:val="en-US"/>
              </w:rPr>
            </w:pPr>
            <w:ins w:id="3664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Change Database Structure</w:t>
              </w:r>
            </w:ins>
          </w:p>
        </w:tc>
      </w:tr>
      <w:tr w:rsidR="00C65D9C" w:rsidRPr="00656A28" w14:paraId="41318D03" w14:textId="77777777" w:rsidTr="00446966">
        <w:trPr>
          <w:cantSplit/>
          <w:trHeight w:val="289"/>
          <w:ins w:id="3665" w:author="Hugo" w:date="2011-05-06T23:10:00Z"/>
          <w:trPrChange w:id="3666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67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D2397A8" w14:textId="77777777" w:rsidR="00C65D9C" w:rsidRPr="00656A28" w:rsidRDefault="00C65D9C" w:rsidP="00C65D9C">
            <w:pPr>
              <w:pStyle w:val="Formalivre"/>
              <w:jc w:val="center"/>
              <w:rPr>
                <w:ins w:id="3668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66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70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97DFBCD" w14:textId="77777777" w:rsidR="00C65D9C" w:rsidRPr="00656A28" w:rsidRDefault="00C65D9C" w:rsidP="00C65D9C">
            <w:pPr>
              <w:pStyle w:val="Formalivre"/>
              <w:jc w:val="center"/>
              <w:rPr>
                <w:ins w:id="3671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1209D4A3" w14:textId="77777777" w:rsidTr="00446966">
        <w:trPr>
          <w:cantSplit/>
          <w:trHeight w:val="289"/>
          <w:ins w:id="3672" w:author="Hugo" w:date="2011-05-06T23:10:00Z"/>
          <w:trPrChange w:id="3673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74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4FB8601" w14:textId="77777777" w:rsidR="00C65D9C" w:rsidRPr="00656A28" w:rsidRDefault="00C65D9C" w:rsidP="00C65D9C">
            <w:pPr>
              <w:pStyle w:val="Formalivre"/>
              <w:jc w:val="center"/>
              <w:rPr>
                <w:ins w:id="3675" w:author="Hugo" w:date="2011-05-06T23:10:00Z"/>
                <w:rFonts w:ascii="Calibri" w:hAnsi="Calibri" w:cs="Calibri"/>
                <w:b/>
                <w:sz w:val="22"/>
              </w:rPr>
            </w:pPr>
            <w:ins w:id="367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77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50AD00" w14:textId="77777777" w:rsidR="00C65D9C" w:rsidRPr="00656A28" w:rsidRDefault="00C65D9C" w:rsidP="00C65D9C">
            <w:pPr>
              <w:pStyle w:val="Formalivre"/>
              <w:jc w:val="center"/>
              <w:rPr>
                <w:ins w:id="3678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0EBBFD40" w14:textId="77777777" w:rsidTr="00446966">
        <w:trPr>
          <w:cantSplit/>
          <w:trHeight w:val="289"/>
          <w:ins w:id="3679" w:author="Hugo" w:date="2011-05-06T23:10:00Z"/>
          <w:trPrChange w:id="368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8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E2F1974" w14:textId="77777777" w:rsidR="00C65D9C" w:rsidRPr="00656A28" w:rsidRDefault="00C65D9C" w:rsidP="00C65D9C">
            <w:pPr>
              <w:pStyle w:val="Formalivre"/>
              <w:jc w:val="center"/>
              <w:rPr>
                <w:ins w:id="3682" w:author="Hugo" w:date="2011-05-06T23:10:00Z"/>
                <w:rFonts w:ascii="Calibri" w:hAnsi="Calibri" w:cs="Calibri"/>
                <w:b/>
                <w:sz w:val="22"/>
              </w:rPr>
            </w:pPr>
            <w:ins w:id="368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8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F03F60" w14:textId="77777777" w:rsidR="00C65D9C" w:rsidRPr="00656A28" w:rsidRDefault="00C65D9C" w:rsidP="00C65D9C">
            <w:pPr>
              <w:pStyle w:val="Formalivre"/>
              <w:jc w:val="center"/>
              <w:rPr>
                <w:ins w:id="3685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6355B4E6" w14:textId="77777777" w:rsidTr="00446966">
        <w:trPr>
          <w:cantSplit/>
          <w:trHeight w:val="289"/>
          <w:ins w:id="3686" w:author="Hugo" w:date="2011-05-06T23:10:00Z"/>
          <w:trPrChange w:id="3687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88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CEF3CA4" w14:textId="77777777" w:rsidR="00C65D9C" w:rsidRPr="00656A28" w:rsidRDefault="00C65D9C" w:rsidP="00C65D9C">
            <w:pPr>
              <w:pStyle w:val="Formalivre"/>
              <w:jc w:val="center"/>
              <w:rPr>
                <w:ins w:id="3689" w:author="Hugo" w:date="2011-05-06T23:10:00Z"/>
                <w:rFonts w:ascii="Calibri" w:hAnsi="Calibri" w:cs="Calibri"/>
                <w:b/>
                <w:sz w:val="22"/>
              </w:rPr>
            </w:pPr>
            <w:ins w:id="369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91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0F648DA" w14:textId="77777777" w:rsidR="00C65D9C" w:rsidRPr="00656A28" w:rsidRDefault="00C65D9C" w:rsidP="00C65D9C">
            <w:pPr>
              <w:pStyle w:val="Formalivre"/>
              <w:jc w:val="center"/>
              <w:rPr>
                <w:ins w:id="3692" w:author="Hugo" w:date="2011-05-06T23:10:00Z"/>
                <w:rFonts w:ascii="Calibri" w:hAnsi="Calibri" w:cs="Calibri"/>
                <w:sz w:val="22"/>
                <w:lang w:val="en-US"/>
              </w:rPr>
            </w:pPr>
            <w:ins w:id="369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Edit the attributes of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</w:tr>
      <w:tr w:rsidR="00C65D9C" w:rsidRPr="00656A28" w14:paraId="1AC08A12" w14:textId="77777777" w:rsidTr="00446966">
        <w:trPr>
          <w:cantSplit/>
          <w:trHeight w:val="289"/>
          <w:ins w:id="3694" w:author="Hugo" w:date="2011-05-06T23:10:00Z"/>
          <w:trPrChange w:id="3695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96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A09D65C" w14:textId="77777777" w:rsidR="00C65D9C" w:rsidRPr="00656A28" w:rsidRDefault="00C65D9C" w:rsidP="00C65D9C">
            <w:pPr>
              <w:pStyle w:val="Formalivre"/>
              <w:jc w:val="center"/>
              <w:rPr>
                <w:ins w:id="369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69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99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717C76" w14:textId="77777777" w:rsidR="00C65D9C" w:rsidRPr="00656A28" w:rsidRDefault="00C65D9C" w:rsidP="00C65D9C">
            <w:pPr>
              <w:pStyle w:val="Formalivre"/>
              <w:jc w:val="center"/>
              <w:rPr>
                <w:ins w:id="3700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08F80E59" w14:textId="77777777" w:rsidTr="00446966">
        <w:trPr>
          <w:cantSplit/>
          <w:trHeight w:val="289"/>
          <w:ins w:id="3701" w:author="Hugo" w:date="2011-05-06T23:10:00Z"/>
          <w:trPrChange w:id="370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0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77D87CA" w14:textId="77777777" w:rsidR="00C65D9C" w:rsidRPr="00656A28" w:rsidRDefault="00C65D9C" w:rsidP="00C65D9C">
            <w:pPr>
              <w:pStyle w:val="Formalivre"/>
              <w:jc w:val="center"/>
              <w:rPr>
                <w:ins w:id="3704" w:author="Hugo" w:date="2011-05-06T23:10:00Z"/>
                <w:rFonts w:ascii="Calibri" w:hAnsi="Calibri" w:cs="Calibri"/>
                <w:b/>
                <w:sz w:val="22"/>
              </w:rPr>
            </w:pPr>
            <w:ins w:id="370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0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5CF3383" w14:textId="77777777" w:rsidR="00C65D9C" w:rsidRPr="00656A28" w:rsidRDefault="00C65D9C" w:rsidP="00C65D9C">
            <w:pPr>
              <w:pStyle w:val="Formalivre"/>
              <w:jc w:val="center"/>
              <w:rPr>
                <w:ins w:id="3707" w:author="Hugo" w:date="2011-05-06T23:10:00Z"/>
                <w:rFonts w:ascii="Calibri" w:hAnsi="Calibri" w:cs="Calibri"/>
                <w:sz w:val="22"/>
                <w:lang w:val="en-US"/>
              </w:rPr>
            </w:pPr>
            <w:ins w:id="370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Database was edited with success</w:t>
              </w:r>
            </w:ins>
          </w:p>
        </w:tc>
      </w:tr>
      <w:tr w:rsidR="00C65D9C" w:rsidRPr="00656A28" w14:paraId="59096AE9" w14:textId="77777777" w:rsidTr="005111E9">
        <w:trPr>
          <w:cantSplit/>
          <w:trHeight w:val="289"/>
          <w:ins w:id="3709" w:author="Hugo" w:date="2011-05-06T23:10:00Z"/>
          <w:trPrChange w:id="371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11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F4B1312" w14:textId="77777777" w:rsidR="00C65D9C" w:rsidRPr="00656A28" w:rsidRDefault="00C65D9C" w:rsidP="00C65D9C">
            <w:pPr>
              <w:pStyle w:val="Formalivre"/>
              <w:jc w:val="center"/>
              <w:rPr>
                <w:ins w:id="371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71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1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276FDB" w14:textId="77777777" w:rsidR="00C65D9C" w:rsidRPr="00656A28" w:rsidRDefault="00C65D9C" w:rsidP="00C65D9C">
            <w:pPr>
              <w:pStyle w:val="Formalivre"/>
              <w:jc w:val="center"/>
              <w:rPr>
                <w:ins w:id="3715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1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9FB07FC" w14:textId="77777777" w:rsidR="00C65D9C" w:rsidRPr="00656A28" w:rsidRDefault="00C65D9C" w:rsidP="00C65D9C">
            <w:pPr>
              <w:pStyle w:val="Formalivre"/>
              <w:jc w:val="center"/>
              <w:rPr>
                <w:ins w:id="3717" w:author="Hugo" w:date="2011-05-06T23:10:00Z"/>
                <w:rFonts w:ascii="Calibri" w:hAnsi="Calibri" w:cs="Calibri"/>
                <w:b/>
                <w:sz w:val="22"/>
              </w:rPr>
            </w:pPr>
            <w:ins w:id="371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1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E6E5040" w14:textId="77777777" w:rsidR="00C65D9C" w:rsidRPr="00656A28" w:rsidRDefault="00C65D9C" w:rsidP="00C65D9C">
            <w:pPr>
              <w:pStyle w:val="Formalivre"/>
              <w:jc w:val="center"/>
              <w:rPr>
                <w:ins w:id="3720" w:author="Hugo" w:date="2011-05-06T23:10:00Z"/>
                <w:rFonts w:ascii="Calibri" w:hAnsi="Calibri" w:cs="Calibri"/>
                <w:b/>
                <w:sz w:val="22"/>
              </w:rPr>
            </w:pPr>
            <w:ins w:id="372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1D1635" w14:paraId="2459FEFE" w14:textId="77777777" w:rsidTr="005111E9">
        <w:trPr>
          <w:cantSplit/>
          <w:trHeight w:val="289"/>
          <w:ins w:id="3722" w:author="Hugo" w:date="2011-05-06T23:10:00Z"/>
          <w:trPrChange w:id="372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72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957474E" w14:textId="77777777" w:rsidR="00C65D9C" w:rsidRPr="00656A28" w:rsidRDefault="00C65D9C" w:rsidP="00C65D9C">
            <w:pPr>
              <w:rPr>
                <w:ins w:id="372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2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457734D" w14:textId="77777777" w:rsidR="00C65D9C" w:rsidRPr="00656A28" w:rsidRDefault="00C65D9C" w:rsidP="00C65D9C">
            <w:pPr>
              <w:pStyle w:val="Formalivre"/>
              <w:jc w:val="center"/>
              <w:rPr>
                <w:ins w:id="3727" w:author="Hugo" w:date="2011-05-06T23:10:00Z"/>
                <w:rFonts w:ascii="Calibri" w:hAnsi="Calibri" w:cs="Calibri"/>
                <w:sz w:val="22"/>
              </w:rPr>
            </w:pPr>
            <w:ins w:id="3728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2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9EEFD08" w14:textId="77777777" w:rsidR="00C65D9C" w:rsidRPr="00656A28" w:rsidRDefault="00C65D9C" w:rsidP="00C65D9C">
            <w:pPr>
              <w:pStyle w:val="Formalivre"/>
              <w:jc w:val="center"/>
              <w:rPr>
                <w:ins w:id="3730" w:author="Hugo" w:date="2011-05-06T23:10:00Z"/>
                <w:rFonts w:ascii="Calibri" w:hAnsi="Calibri" w:cs="Calibri"/>
                <w:sz w:val="22"/>
                <w:lang w:val="en-US"/>
              </w:rPr>
            </w:pPr>
            <w:ins w:id="373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Selects the Change Database Structure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3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6DEE40" w14:textId="77777777" w:rsidR="00C65D9C" w:rsidRPr="008B2F5C" w:rsidRDefault="00C65D9C" w:rsidP="00C65D9C">
            <w:pPr>
              <w:pStyle w:val="Formalivre"/>
              <w:jc w:val="center"/>
              <w:rPr>
                <w:ins w:id="3733" w:author="Hugo" w:date="2011-05-06T23:10:00Z"/>
                <w:rFonts w:ascii="Calibri" w:hAnsi="Calibri" w:cs="Calibri"/>
                <w:lang w:val="en-US"/>
                <w:rPrChange w:id="3734" w:author="Isa" w:date="2011-05-29T01:04:00Z">
                  <w:rPr>
                    <w:ins w:id="3735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1D1635" w14:paraId="2A5B289B" w14:textId="77777777" w:rsidTr="005111E9">
        <w:trPr>
          <w:cantSplit/>
          <w:trHeight w:val="289"/>
          <w:ins w:id="3736" w:author="Hugo" w:date="2011-05-06T23:10:00Z"/>
          <w:trPrChange w:id="373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73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B9825C6" w14:textId="77777777" w:rsidR="00C65D9C" w:rsidRPr="00C65D9C" w:rsidRDefault="00C65D9C" w:rsidP="00C65D9C">
            <w:pPr>
              <w:rPr>
                <w:ins w:id="373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740" w:author="Hugo" w:date="2011-05-06T23:11:00Z">
                  <w:rPr>
                    <w:ins w:id="3741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4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EDEC0F" w14:textId="77777777" w:rsidR="00C65D9C" w:rsidRPr="00656A28" w:rsidRDefault="00C65D9C" w:rsidP="00C65D9C">
            <w:pPr>
              <w:pStyle w:val="Formalivre"/>
              <w:jc w:val="center"/>
              <w:rPr>
                <w:ins w:id="3743" w:author="Hugo" w:date="2011-05-06T23:10:00Z"/>
                <w:rFonts w:ascii="Calibri" w:hAnsi="Calibri" w:cs="Calibri"/>
                <w:sz w:val="22"/>
              </w:rPr>
            </w:pPr>
            <w:ins w:id="374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4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85A7BB" w14:textId="77777777" w:rsidR="00C65D9C" w:rsidRPr="00656A28" w:rsidRDefault="00C65D9C" w:rsidP="00C65D9C">
            <w:pPr>
              <w:pStyle w:val="Formalivre"/>
              <w:jc w:val="center"/>
              <w:rPr>
                <w:ins w:id="374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4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80982F" w14:textId="77777777" w:rsidR="00C65D9C" w:rsidRPr="00656A28" w:rsidRDefault="00C65D9C" w:rsidP="00C65D9C">
            <w:pPr>
              <w:pStyle w:val="Formalivre"/>
              <w:jc w:val="center"/>
              <w:rPr>
                <w:ins w:id="3748" w:author="Hugo" w:date="2011-05-06T23:10:00Z"/>
                <w:rFonts w:ascii="Calibri" w:hAnsi="Calibri" w:cs="Calibri"/>
                <w:lang w:val="en-US"/>
              </w:rPr>
            </w:pPr>
            <w:ins w:id="374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Organizes the database to be presented</w:t>
              </w:r>
            </w:ins>
          </w:p>
        </w:tc>
      </w:tr>
      <w:tr w:rsidR="00C65D9C" w:rsidRPr="00656A28" w14:paraId="2C4E570B" w14:textId="77777777" w:rsidTr="005111E9">
        <w:trPr>
          <w:cantSplit/>
          <w:trHeight w:val="289"/>
          <w:ins w:id="3750" w:author="Hugo" w:date="2011-05-06T23:10:00Z"/>
          <w:trPrChange w:id="375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75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06317A82" w14:textId="77777777" w:rsidR="00C65D9C" w:rsidRPr="00C65D9C" w:rsidRDefault="00C65D9C" w:rsidP="00C65D9C">
            <w:pPr>
              <w:rPr>
                <w:ins w:id="375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754" w:author="Hugo" w:date="2011-05-06T23:11:00Z">
                  <w:rPr>
                    <w:ins w:id="3755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5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335898C" w14:textId="77777777" w:rsidR="00C65D9C" w:rsidRPr="00656A28" w:rsidRDefault="00C65D9C" w:rsidP="00C65D9C">
            <w:pPr>
              <w:pStyle w:val="Formalivre"/>
              <w:jc w:val="center"/>
              <w:rPr>
                <w:ins w:id="3757" w:author="Hugo" w:date="2011-05-06T23:10:00Z"/>
                <w:rFonts w:ascii="Calibri" w:hAnsi="Calibri" w:cs="Calibri"/>
                <w:sz w:val="22"/>
              </w:rPr>
            </w:pPr>
            <w:ins w:id="3758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5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7EA7BCE" w14:textId="77777777" w:rsidR="00C65D9C" w:rsidRPr="00656A28" w:rsidRDefault="00C65D9C" w:rsidP="00C65D9C">
            <w:pPr>
              <w:pStyle w:val="Formalivre"/>
              <w:jc w:val="center"/>
              <w:rPr>
                <w:ins w:id="3760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6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9C4D4C" w14:textId="77777777" w:rsidR="00C65D9C" w:rsidRPr="00656A28" w:rsidRDefault="00C65D9C" w:rsidP="00C65D9C">
            <w:pPr>
              <w:pStyle w:val="Formalivre"/>
              <w:jc w:val="center"/>
              <w:rPr>
                <w:ins w:id="376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763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Database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</w:ins>
          </w:p>
        </w:tc>
      </w:tr>
      <w:tr w:rsidR="00C65D9C" w:rsidRPr="001D1635" w14:paraId="0CAE81C6" w14:textId="77777777" w:rsidTr="005111E9">
        <w:trPr>
          <w:cantSplit/>
          <w:trHeight w:val="289"/>
          <w:ins w:id="3764" w:author="Hugo" w:date="2011-05-06T23:10:00Z"/>
          <w:trPrChange w:id="376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76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46E1331" w14:textId="77777777" w:rsidR="00C65D9C" w:rsidRPr="00656A28" w:rsidRDefault="00C65D9C" w:rsidP="00C65D9C">
            <w:pPr>
              <w:rPr>
                <w:ins w:id="376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6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DE3229C" w14:textId="77777777" w:rsidR="00C65D9C" w:rsidRPr="00656A28" w:rsidRDefault="00C65D9C" w:rsidP="00C65D9C">
            <w:pPr>
              <w:pStyle w:val="Formalivre"/>
              <w:jc w:val="center"/>
              <w:rPr>
                <w:ins w:id="3769" w:author="Hugo" w:date="2011-05-06T23:10:00Z"/>
                <w:rFonts w:ascii="Calibri" w:hAnsi="Calibri" w:cs="Calibri"/>
                <w:sz w:val="22"/>
              </w:rPr>
            </w:pPr>
            <w:ins w:id="3770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7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B36C0D" w14:textId="77777777" w:rsidR="00C65D9C" w:rsidRPr="00656A28" w:rsidRDefault="00C65D9C" w:rsidP="00C65D9C">
            <w:pPr>
              <w:pStyle w:val="Formalivre"/>
              <w:jc w:val="center"/>
              <w:rPr>
                <w:ins w:id="3772" w:author="Hugo" w:date="2011-05-06T23:10:00Z"/>
                <w:rFonts w:ascii="Calibri" w:hAnsi="Calibri" w:cs="Calibri"/>
                <w:sz w:val="22"/>
                <w:lang w:val="en-US"/>
              </w:rPr>
            </w:pPr>
            <w:ins w:id="377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Chooses to add a characteristic 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7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44FD19" w14:textId="77777777" w:rsidR="00C65D9C" w:rsidRPr="00C65D9C" w:rsidRDefault="00C65D9C" w:rsidP="00C65D9C">
            <w:pPr>
              <w:pStyle w:val="Formalivre"/>
              <w:jc w:val="center"/>
              <w:rPr>
                <w:ins w:id="3775" w:author="Hugo" w:date="2011-05-06T23:10:00Z"/>
                <w:rFonts w:ascii="Calibri" w:hAnsi="Calibri" w:cs="Calibri"/>
                <w:sz w:val="22"/>
                <w:lang w:val="en-US"/>
                <w:rPrChange w:id="3776" w:author="Hugo" w:date="2011-05-06T23:11:00Z">
                  <w:rPr>
                    <w:ins w:id="3777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1D1635" w14:paraId="6BEF06AC" w14:textId="77777777" w:rsidTr="005111E9">
        <w:trPr>
          <w:cantSplit/>
          <w:trHeight w:val="289"/>
          <w:ins w:id="3778" w:author="Hugo" w:date="2011-05-06T23:10:00Z"/>
          <w:trPrChange w:id="3779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780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1DB54CAB" w14:textId="77777777" w:rsidR="00C65D9C" w:rsidRPr="00C65D9C" w:rsidRDefault="00C65D9C" w:rsidP="00C65D9C">
            <w:pPr>
              <w:rPr>
                <w:ins w:id="3781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782" w:author="Hugo" w:date="2011-05-06T23:11:00Z">
                  <w:rPr>
                    <w:ins w:id="3783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8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4AF764" w14:textId="77777777" w:rsidR="00C65D9C" w:rsidRPr="00656A28" w:rsidRDefault="00C65D9C" w:rsidP="00C65D9C">
            <w:pPr>
              <w:pStyle w:val="Formalivre"/>
              <w:jc w:val="center"/>
              <w:rPr>
                <w:ins w:id="3785" w:author="Hugo" w:date="2011-05-06T23:10:00Z"/>
                <w:rFonts w:ascii="Calibri" w:hAnsi="Calibri" w:cs="Calibri"/>
                <w:sz w:val="22"/>
              </w:rPr>
            </w:pPr>
            <w:ins w:id="3786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8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A0184CF" w14:textId="77777777" w:rsidR="00C65D9C" w:rsidRPr="00656A28" w:rsidRDefault="00C65D9C" w:rsidP="00C65D9C">
            <w:pPr>
              <w:pStyle w:val="Formalivre"/>
              <w:jc w:val="center"/>
              <w:rPr>
                <w:ins w:id="378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8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50A5A1" w14:textId="77777777" w:rsidR="00C65D9C" w:rsidRPr="00656A28" w:rsidRDefault="00C65D9C" w:rsidP="00C65D9C">
            <w:pPr>
              <w:pStyle w:val="Formalivre"/>
              <w:jc w:val="center"/>
              <w:rPr>
                <w:ins w:id="3790" w:author="Hugo" w:date="2011-05-06T23:10:00Z"/>
                <w:rFonts w:ascii="Calibri" w:hAnsi="Calibri" w:cs="Calibri"/>
                <w:sz w:val="22"/>
                <w:lang w:val="en-US"/>
              </w:rPr>
            </w:pPr>
            <w:ins w:id="379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Asks the type of the value</w:t>
              </w:r>
            </w:ins>
          </w:p>
        </w:tc>
      </w:tr>
      <w:tr w:rsidR="00C65D9C" w:rsidRPr="001D1635" w14:paraId="428F36D3" w14:textId="77777777" w:rsidTr="005111E9">
        <w:trPr>
          <w:cantSplit/>
          <w:trHeight w:val="289"/>
          <w:ins w:id="3792" w:author="Hugo" w:date="2011-05-06T23:10:00Z"/>
          <w:trPrChange w:id="379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79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BDFF7FC" w14:textId="77777777" w:rsidR="00C65D9C" w:rsidRPr="00C65D9C" w:rsidRDefault="00C65D9C" w:rsidP="00C65D9C">
            <w:pPr>
              <w:rPr>
                <w:ins w:id="379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796" w:author="Hugo" w:date="2011-05-06T23:11:00Z">
                  <w:rPr>
                    <w:ins w:id="3797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9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394FFE" w14:textId="77777777" w:rsidR="00C65D9C" w:rsidRPr="00656A28" w:rsidRDefault="00C65D9C" w:rsidP="00C65D9C">
            <w:pPr>
              <w:pStyle w:val="Formalivre"/>
              <w:jc w:val="center"/>
              <w:rPr>
                <w:ins w:id="3799" w:author="Hugo" w:date="2011-05-06T23:10:00Z"/>
                <w:rFonts w:ascii="Calibri" w:hAnsi="Calibri" w:cs="Calibri"/>
                <w:sz w:val="22"/>
              </w:rPr>
            </w:pPr>
            <w:ins w:id="3800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0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BEAE1F" w14:textId="77777777" w:rsidR="00C65D9C" w:rsidRPr="00656A28" w:rsidRDefault="00C65D9C" w:rsidP="00C65D9C">
            <w:pPr>
              <w:pStyle w:val="Formalivre"/>
              <w:jc w:val="center"/>
              <w:rPr>
                <w:ins w:id="3802" w:author="Hugo" w:date="2011-05-06T23:10:00Z"/>
                <w:rFonts w:ascii="Calibri" w:hAnsi="Calibri" w:cs="Calibri"/>
                <w:sz w:val="22"/>
                <w:lang w:val="en-US"/>
              </w:rPr>
            </w:pPr>
            <w:ins w:id="380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Chooses the type of value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0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2AB5DA" w14:textId="77777777" w:rsidR="00C65D9C" w:rsidRPr="00656A28" w:rsidRDefault="00C65D9C" w:rsidP="00C65D9C">
            <w:pPr>
              <w:pStyle w:val="Formalivre"/>
              <w:jc w:val="center"/>
              <w:rPr>
                <w:ins w:id="380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2D755955" w14:textId="77777777" w:rsidTr="005111E9">
        <w:trPr>
          <w:cantSplit/>
          <w:trHeight w:val="289"/>
          <w:ins w:id="3806" w:author="Hugo" w:date="2011-05-06T23:10:00Z"/>
          <w:trPrChange w:id="380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0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0B371333" w14:textId="77777777" w:rsidR="00C65D9C" w:rsidRPr="00C65D9C" w:rsidRDefault="00C65D9C" w:rsidP="00C65D9C">
            <w:pPr>
              <w:rPr>
                <w:ins w:id="380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810" w:author="Hugo" w:date="2011-05-06T23:11:00Z">
                  <w:rPr>
                    <w:ins w:id="3811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1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E83722" w14:textId="77777777" w:rsidR="00C65D9C" w:rsidRPr="00656A28" w:rsidRDefault="00C65D9C" w:rsidP="00C65D9C">
            <w:pPr>
              <w:pStyle w:val="Formalivre"/>
              <w:jc w:val="center"/>
              <w:rPr>
                <w:ins w:id="3813" w:author="Hugo" w:date="2011-05-06T23:10:00Z"/>
                <w:rFonts w:ascii="Calibri" w:hAnsi="Calibri" w:cs="Calibri"/>
                <w:sz w:val="22"/>
                <w:lang w:val="en-US"/>
              </w:rPr>
            </w:pPr>
            <w:ins w:id="381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1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98089E" w14:textId="77777777" w:rsidR="00C65D9C" w:rsidRPr="00656A28" w:rsidRDefault="00C65D9C" w:rsidP="00C65D9C">
            <w:pPr>
              <w:pStyle w:val="Formalivre"/>
              <w:jc w:val="center"/>
              <w:rPr>
                <w:ins w:id="3816" w:author="Hugo" w:date="2011-05-06T23:10:00Z"/>
                <w:rFonts w:ascii="Calibri" w:hAnsi="Calibri" w:cs="Calibri"/>
                <w:sz w:val="22"/>
                <w:lang w:val="en-US"/>
              </w:rPr>
            </w:pPr>
            <w:ins w:id="381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 default value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1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8F5323" w14:textId="77777777" w:rsidR="00C65D9C" w:rsidRPr="00656A28" w:rsidRDefault="00C65D9C" w:rsidP="00C65D9C">
            <w:pPr>
              <w:pStyle w:val="Formalivre"/>
              <w:jc w:val="center"/>
              <w:rPr>
                <w:ins w:id="381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1D1635" w14:paraId="1E25B286" w14:textId="77777777" w:rsidTr="005111E9">
        <w:trPr>
          <w:cantSplit/>
          <w:trHeight w:val="289"/>
          <w:ins w:id="3820" w:author="Hugo" w:date="2011-05-06T23:10:00Z"/>
          <w:trPrChange w:id="382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2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09F0CFD9" w14:textId="77777777" w:rsidR="00C65D9C" w:rsidRPr="00656A28" w:rsidRDefault="00C65D9C" w:rsidP="00C65D9C">
            <w:pPr>
              <w:rPr>
                <w:ins w:id="382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2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62739F" w14:textId="77777777" w:rsidR="00C65D9C" w:rsidRPr="00656A28" w:rsidRDefault="00C65D9C" w:rsidP="00C65D9C">
            <w:pPr>
              <w:pStyle w:val="Formalivre"/>
              <w:jc w:val="center"/>
              <w:rPr>
                <w:ins w:id="3825" w:author="Hugo" w:date="2011-05-06T23:10:00Z"/>
                <w:rFonts w:ascii="Calibri" w:hAnsi="Calibri" w:cs="Calibri"/>
                <w:sz w:val="22"/>
                <w:lang w:val="en-US"/>
              </w:rPr>
            </w:pPr>
            <w:ins w:id="382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2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FA9904" w14:textId="77777777" w:rsidR="00C65D9C" w:rsidRPr="00656A28" w:rsidRDefault="00C65D9C" w:rsidP="00C65D9C">
            <w:pPr>
              <w:pStyle w:val="Formalivre"/>
              <w:jc w:val="center"/>
              <w:rPr>
                <w:ins w:id="382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2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CD0AD7" w14:textId="77777777" w:rsidR="00C65D9C" w:rsidRPr="00656A28" w:rsidRDefault="00C65D9C" w:rsidP="00C65D9C">
            <w:pPr>
              <w:pStyle w:val="Formalivre"/>
              <w:jc w:val="center"/>
              <w:rPr>
                <w:ins w:id="3830" w:author="Hugo" w:date="2011-05-06T23:10:00Z"/>
                <w:rFonts w:ascii="Calibri" w:hAnsi="Calibri" w:cs="Calibri"/>
                <w:sz w:val="22"/>
                <w:lang w:val="en-US"/>
              </w:rPr>
            </w:pPr>
            <w:ins w:id="383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Reads the value type field and the default value field</w:t>
              </w:r>
            </w:ins>
          </w:p>
        </w:tc>
      </w:tr>
      <w:tr w:rsidR="00C65D9C" w:rsidRPr="001D1635" w14:paraId="574E4CD2" w14:textId="77777777" w:rsidTr="005111E9">
        <w:trPr>
          <w:cantSplit/>
          <w:trHeight w:val="289"/>
          <w:ins w:id="3832" w:author="Hugo" w:date="2011-05-06T23:10:00Z"/>
          <w:trPrChange w:id="383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3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73E7F0C" w14:textId="77777777" w:rsidR="00C65D9C" w:rsidRPr="00C65D9C" w:rsidRDefault="00C65D9C" w:rsidP="00C65D9C">
            <w:pPr>
              <w:rPr>
                <w:ins w:id="383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836" w:author="Hugo" w:date="2011-05-06T23:11:00Z">
                  <w:rPr>
                    <w:ins w:id="3837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3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9CA3F6" w14:textId="77777777" w:rsidR="00C65D9C" w:rsidRPr="00656A28" w:rsidRDefault="00C65D9C" w:rsidP="00C65D9C">
            <w:pPr>
              <w:pStyle w:val="Formalivre"/>
              <w:jc w:val="center"/>
              <w:rPr>
                <w:ins w:id="3839" w:author="Hugo" w:date="2011-05-06T23:10:00Z"/>
                <w:rFonts w:ascii="Calibri" w:hAnsi="Calibri" w:cs="Calibri"/>
                <w:sz w:val="22"/>
                <w:lang w:val="en-US"/>
              </w:rPr>
            </w:pPr>
            <w:ins w:id="384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4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4ADB79" w14:textId="77777777" w:rsidR="00C65D9C" w:rsidRPr="00656A28" w:rsidRDefault="00C65D9C" w:rsidP="00C65D9C">
            <w:pPr>
              <w:pStyle w:val="Formalivre"/>
              <w:jc w:val="center"/>
              <w:rPr>
                <w:ins w:id="384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4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D29943" w14:textId="77777777" w:rsidR="00C65D9C" w:rsidRPr="00656A28" w:rsidRDefault="00C65D9C" w:rsidP="00C65D9C">
            <w:pPr>
              <w:pStyle w:val="Formalivre"/>
              <w:jc w:val="center"/>
              <w:rPr>
                <w:ins w:id="3844" w:author="Hugo" w:date="2011-05-06T23:10:00Z"/>
                <w:rFonts w:ascii="Calibri" w:hAnsi="Calibri" w:cs="Calibri"/>
                <w:sz w:val="22"/>
                <w:lang w:val="en-US"/>
              </w:rPr>
            </w:pPr>
            <w:ins w:id="384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Adds a Column and fills it with the default value</w:t>
              </w:r>
            </w:ins>
          </w:p>
        </w:tc>
      </w:tr>
      <w:tr w:rsidR="00C65D9C" w:rsidRPr="001D1635" w14:paraId="5F0F9DDE" w14:textId="77777777" w:rsidTr="005111E9">
        <w:trPr>
          <w:cantSplit/>
          <w:trHeight w:val="289"/>
          <w:ins w:id="3846" w:author="Hugo" w:date="2011-05-06T23:10:00Z"/>
          <w:trPrChange w:id="384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4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1E5F7F1" w14:textId="77777777" w:rsidR="00C65D9C" w:rsidRPr="00C65D9C" w:rsidRDefault="00C65D9C" w:rsidP="00C65D9C">
            <w:pPr>
              <w:rPr>
                <w:ins w:id="384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850" w:author="Hugo" w:date="2011-05-06T23:11:00Z">
                  <w:rPr>
                    <w:ins w:id="3851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5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65C8B9" w14:textId="77777777" w:rsidR="00C65D9C" w:rsidRPr="00656A28" w:rsidRDefault="00C65D9C" w:rsidP="00C65D9C">
            <w:pPr>
              <w:pStyle w:val="Formalivre"/>
              <w:jc w:val="center"/>
              <w:rPr>
                <w:ins w:id="3853" w:author="Hugo" w:date="2011-05-06T23:10:00Z"/>
                <w:rFonts w:ascii="Calibri" w:hAnsi="Calibri" w:cs="Calibri"/>
                <w:sz w:val="22"/>
                <w:lang w:val="en-US"/>
              </w:rPr>
            </w:pPr>
            <w:ins w:id="385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10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5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D21189" w14:textId="77777777" w:rsidR="00C65D9C" w:rsidRPr="00656A28" w:rsidRDefault="00C65D9C" w:rsidP="00C65D9C">
            <w:pPr>
              <w:pStyle w:val="Formalivre"/>
              <w:jc w:val="center"/>
              <w:rPr>
                <w:ins w:id="3856" w:author="Hugo" w:date="2011-05-06T23:10:00Z"/>
                <w:rFonts w:ascii="Calibri" w:hAnsi="Calibri" w:cs="Calibri"/>
                <w:sz w:val="22"/>
                <w:lang w:val="en-US"/>
              </w:rPr>
            </w:pPr>
            <w:ins w:id="385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Changes the value associated with the desired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5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F794AE" w14:textId="77777777" w:rsidR="00C65D9C" w:rsidRPr="00656A28" w:rsidRDefault="00C65D9C" w:rsidP="00C65D9C">
            <w:pPr>
              <w:pStyle w:val="Formalivre"/>
              <w:jc w:val="center"/>
              <w:rPr>
                <w:ins w:id="385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10C1EBE3" w14:textId="77777777" w:rsidTr="005111E9">
        <w:trPr>
          <w:cantSplit/>
          <w:trHeight w:val="289"/>
          <w:ins w:id="3860" w:author="Hugo" w:date="2011-05-06T23:10:00Z"/>
          <w:trPrChange w:id="386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6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5283280" w14:textId="77777777" w:rsidR="00C65D9C" w:rsidRPr="00C65D9C" w:rsidRDefault="00C65D9C" w:rsidP="00C65D9C">
            <w:pPr>
              <w:rPr>
                <w:ins w:id="386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864" w:author="Hugo" w:date="2011-05-06T23:11:00Z">
                  <w:rPr>
                    <w:ins w:id="3865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6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264513" w14:textId="77777777" w:rsidR="00C65D9C" w:rsidRPr="00656A28" w:rsidRDefault="00C65D9C" w:rsidP="00C65D9C">
            <w:pPr>
              <w:pStyle w:val="Formalivre"/>
              <w:jc w:val="center"/>
              <w:rPr>
                <w:ins w:id="3867" w:author="Hugo" w:date="2011-05-06T23:10:00Z"/>
                <w:rFonts w:ascii="Calibri" w:hAnsi="Calibri" w:cs="Calibri"/>
                <w:sz w:val="22"/>
                <w:lang w:val="en-US"/>
              </w:rPr>
            </w:pPr>
            <w:ins w:id="386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6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34A506" w14:textId="77777777" w:rsidR="00C65D9C" w:rsidRPr="00656A28" w:rsidRDefault="00C65D9C" w:rsidP="00C65D9C">
            <w:pPr>
              <w:pStyle w:val="Formalivre"/>
              <w:jc w:val="center"/>
              <w:rPr>
                <w:ins w:id="3870" w:author="Hugo" w:date="2011-05-06T23:10:00Z"/>
                <w:rFonts w:ascii="Calibri" w:hAnsi="Calibri" w:cs="Calibri"/>
                <w:sz w:val="22"/>
                <w:lang w:val="en-US"/>
              </w:rPr>
            </w:pPr>
            <w:ins w:id="387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Submits the changes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7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AB96B8" w14:textId="77777777" w:rsidR="00C65D9C" w:rsidRPr="00656A28" w:rsidRDefault="00C65D9C" w:rsidP="00C65D9C">
            <w:pPr>
              <w:pStyle w:val="Formalivre"/>
              <w:jc w:val="center"/>
              <w:rPr>
                <w:ins w:id="387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1D1635" w14:paraId="2FD7556A" w14:textId="77777777" w:rsidTr="005111E9">
        <w:trPr>
          <w:cantSplit/>
          <w:trHeight w:val="289"/>
          <w:ins w:id="3874" w:author="Hugo" w:date="2011-05-06T23:10:00Z"/>
          <w:trPrChange w:id="387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7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A830B2C" w14:textId="77777777" w:rsidR="00C65D9C" w:rsidRPr="00656A28" w:rsidRDefault="00C65D9C" w:rsidP="00C65D9C">
            <w:pPr>
              <w:rPr>
                <w:ins w:id="387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7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50A188" w14:textId="77777777" w:rsidR="00C65D9C" w:rsidRPr="00656A28" w:rsidRDefault="00C65D9C" w:rsidP="00C65D9C">
            <w:pPr>
              <w:pStyle w:val="Formalivre"/>
              <w:jc w:val="center"/>
              <w:rPr>
                <w:ins w:id="3879" w:author="Hugo" w:date="2011-05-06T23:10:00Z"/>
                <w:rFonts w:ascii="Calibri" w:hAnsi="Calibri" w:cs="Calibri"/>
                <w:sz w:val="22"/>
                <w:lang w:val="en-US"/>
              </w:rPr>
            </w:pPr>
            <w:ins w:id="388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8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518C57" w14:textId="77777777" w:rsidR="00C65D9C" w:rsidRPr="00656A28" w:rsidRDefault="00C65D9C" w:rsidP="00C65D9C">
            <w:pPr>
              <w:pStyle w:val="Formalivre"/>
              <w:jc w:val="center"/>
              <w:rPr>
                <w:ins w:id="388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8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81A658" w14:textId="77777777" w:rsidR="00C65D9C" w:rsidRPr="00656A28" w:rsidRDefault="00C65D9C" w:rsidP="00C65D9C">
            <w:pPr>
              <w:pStyle w:val="Formalivre"/>
              <w:jc w:val="center"/>
              <w:rPr>
                <w:ins w:id="3884" w:author="Hugo" w:date="2011-05-06T23:10:00Z"/>
                <w:rFonts w:ascii="Calibri" w:hAnsi="Calibri" w:cs="Calibri"/>
                <w:sz w:val="22"/>
                <w:lang w:val="en-US"/>
              </w:rPr>
            </w:pPr>
            <w:ins w:id="388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Reads the new column values</w:t>
              </w:r>
            </w:ins>
          </w:p>
        </w:tc>
      </w:tr>
      <w:tr w:rsidR="00C65D9C" w:rsidRPr="00656A28" w14:paraId="6405D75F" w14:textId="77777777" w:rsidTr="005111E9">
        <w:trPr>
          <w:cantSplit/>
          <w:trHeight w:val="289"/>
          <w:ins w:id="3886" w:author="Hugo" w:date="2011-05-06T23:10:00Z"/>
          <w:trPrChange w:id="388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8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2F48465" w14:textId="77777777" w:rsidR="00C65D9C" w:rsidRPr="00C65D9C" w:rsidRDefault="00C65D9C" w:rsidP="00C65D9C">
            <w:pPr>
              <w:rPr>
                <w:ins w:id="388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890" w:author="Hugo" w:date="2011-05-06T23:11:00Z">
                  <w:rPr>
                    <w:ins w:id="3891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9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87FC12" w14:textId="77777777" w:rsidR="00C65D9C" w:rsidRPr="00656A28" w:rsidRDefault="00C65D9C" w:rsidP="00C65D9C">
            <w:pPr>
              <w:pStyle w:val="Formalivre"/>
              <w:jc w:val="center"/>
              <w:rPr>
                <w:ins w:id="3893" w:author="Hugo" w:date="2011-05-06T23:10:00Z"/>
                <w:rFonts w:ascii="Calibri" w:hAnsi="Calibri" w:cs="Calibri"/>
                <w:sz w:val="22"/>
                <w:lang w:val="en-US"/>
              </w:rPr>
            </w:pPr>
            <w:ins w:id="389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9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DE0F3C" w14:textId="77777777" w:rsidR="00C65D9C" w:rsidRPr="00656A28" w:rsidRDefault="00C65D9C" w:rsidP="00C65D9C">
            <w:pPr>
              <w:pStyle w:val="Formalivre"/>
              <w:jc w:val="center"/>
              <w:rPr>
                <w:ins w:id="389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9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FB62B0" w14:textId="77777777" w:rsidR="00C65D9C" w:rsidRPr="00656A28" w:rsidRDefault="00C65D9C" w:rsidP="00C65D9C">
            <w:pPr>
              <w:pStyle w:val="Formalivre"/>
              <w:jc w:val="center"/>
              <w:rPr>
                <w:ins w:id="3898" w:author="Hugo" w:date="2011-05-06T23:10:00Z"/>
                <w:rFonts w:ascii="Calibri" w:hAnsi="Calibri" w:cs="Calibri"/>
                <w:sz w:val="22"/>
                <w:lang w:val="en-US"/>
              </w:rPr>
            </w:pPr>
            <w:ins w:id="389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Validates the changes</w:t>
              </w:r>
            </w:ins>
          </w:p>
        </w:tc>
      </w:tr>
      <w:tr w:rsidR="00C65D9C" w:rsidRPr="00656A28" w14:paraId="49B5B3BE" w14:textId="77777777" w:rsidTr="005111E9">
        <w:trPr>
          <w:cantSplit/>
          <w:trHeight w:val="289"/>
          <w:ins w:id="3900" w:author="Hugo" w:date="2011-05-06T23:10:00Z"/>
          <w:trPrChange w:id="390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0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F2444C2" w14:textId="77777777" w:rsidR="00C65D9C" w:rsidRPr="00656A28" w:rsidRDefault="00C65D9C" w:rsidP="00C65D9C">
            <w:pPr>
              <w:rPr>
                <w:ins w:id="390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0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6E99DF" w14:textId="77777777" w:rsidR="00C65D9C" w:rsidRPr="00656A28" w:rsidRDefault="00C65D9C" w:rsidP="00C65D9C">
            <w:pPr>
              <w:pStyle w:val="Formalivre"/>
              <w:jc w:val="center"/>
              <w:rPr>
                <w:ins w:id="3905" w:author="Hugo" w:date="2011-05-06T23:10:00Z"/>
                <w:rFonts w:ascii="Calibri" w:hAnsi="Calibri" w:cs="Calibri"/>
                <w:sz w:val="22"/>
                <w:lang w:val="en-US"/>
              </w:rPr>
            </w:pPr>
            <w:ins w:id="390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0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11E038" w14:textId="77777777" w:rsidR="00C65D9C" w:rsidRPr="00656A28" w:rsidRDefault="00C65D9C" w:rsidP="00C65D9C">
            <w:pPr>
              <w:pStyle w:val="Formalivre"/>
              <w:jc w:val="center"/>
              <w:rPr>
                <w:ins w:id="390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0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D3A6DF" w14:textId="77777777" w:rsidR="00C65D9C" w:rsidRPr="00656A28" w:rsidRDefault="00C65D9C" w:rsidP="00C65D9C">
            <w:pPr>
              <w:pStyle w:val="Formalivre"/>
              <w:jc w:val="center"/>
              <w:rPr>
                <w:ins w:id="3910" w:author="Hugo" w:date="2011-05-06T23:10:00Z"/>
                <w:rFonts w:ascii="Calibri" w:hAnsi="Calibri" w:cs="Calibri"/>
                <w:sz w:val="22"/>
                <w:lang w:val="en-US"/>
              </w:rPr>
            </w:pPr>
            <w:ins w:id="391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Asks for continue editing</w:t>
              </w:r>
            </w:ins>
          </w:p>
        </w:tc>
      </w:tr>
      <w:tr w:rsidR="00C65D9C" w:rsidRPr="00656A28" w14:paraId="43D5BCC1" w14:textId="77777777" w:rsidTr="005111E9">
        <w:trPr>
          <w:cantSplit/>
          <w:trHeight w:val="289"/>
          <w:ins w:id="3912" w:author="Hugo" w:date="2011-05-06T23:10:00Z"/>
          <w:trPrChange w:id="391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1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5ABD6E17" w14:textId="77777777" w:rsidR="00C65D9C" w:rsidRPr="00656A28" w:rsidRDefault="00C65D9C" w:rsidP="00C65D9C">
            <w:pPr>
              <w:rPr>
                <w:ins w:id="391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1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35620A" w14:textId="77777777" w:rsidR="00C65D9C" w:rsidRPr="00656A28" w:rsidRDefault="00C65D9C" w:rsidP="00C65D9C">
            <w:pPr>
              <w:pStyle w:val="Formalivre"/>
              <w:jc w:val="center"/>
              <w:rPr>
                <w:ins w:id="3917" w:author="Hugo" w:date="2011-05-06T23:10:00Z"/>
                <w:rFonts w:ascii="Calibri" w:hAnsi="Calibri" w:cs="Calibri"/>
                <w:sz w:val="22"/>
                <w:lang w:val="en-US"/>
              </w:rPr>
            </w:pPr>
            <w:ins w:id="391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1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AFEF2E0" w14:textId="77777777" w:rsidR="00C65D9C" w:rsidRPr="00656A28" w:rsidRDefault="00C65D9C" w:rsidP="00C65D9C">
            <w:pPr>
              <w:pStyle w:val="Formalivre"/>
              <w:jc w:val="center"/>
              <w:rPr>
                <w:ins w:id="3920" w:author="Hugo" w:date="2011-05-06T23:10:00Z"/>
                <w:rFonts w:ascii="Calibri" w:hAnsi="Calibri" w:cs="Calibri"/>
                <w:sz w:val="22"/>
                <w:lang w:val="en-US"/>
              </w:rPr>
            </w:pPr>
            <w:ins w:id="392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Answers No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2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B83BA9" w14:textId="77777777" w:rsidR="00C65D9C" w:rsidRPr="00656A28" w:rsidRDefault="00C65D9C" w:rsidP="00C65D9C">
            <w:pPr>
              <w:pStyle w:val="Formalivre"/>
              <w:jc w:val="center"/>
              <w:rPr>
                <w:ins w:id="392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39A2CD30" w14:textId="77777777" w:rsidTr="005111E9">
        <w:trPr>
          <w:cantSplit/>
          <w:trHeight w:val="289"/>
          <w:ins w:id="3924" w:author="Hugo" w:date="2011-05-06T23:10:00Z"/>
          <w:trPrChange w:id="392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2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9B7036A" w14:textId="77777777" w:rsidR="00C65D9C" w:rsidRPr="00656A28" w:rsidRDefault="00C65D9C" w:rsidP="00C65D9C">
            <w:pPr>
              <w:rPr>
                <w:ins w:id="392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2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0AE866" w14:textId="77777777" w:rsidR="00C65D9C" w:rsidRPr="00656A28" w:rsidRDefault="00C65D9C" w:rsidP="00C65D9C">
            <w:pPr>
              <w:pStyle w:val="Formalivre"/>
              <w:jc w:val="center"/>
              <w:rPr>
                <w:ins w:id="3929" w:author="Hugo" w:date="2011-05-06T23:10:00Z"/>
                <w:rFonts w:ascii="Calibri" w:hAnsi="Calibri" w:cs="Calibri"/>
                <w:sz w:val="22"/>
                <w:lang w:val="en-US"/>
              </w:rPr>
            </w:pPr>
            <w:ins w:id="393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3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828AAA" w14:textId="77777777" w:rsidR="00C65D9C" w:rsidRPr="00656A28" w:rsidRDefault="00C65D9C" w:rsidP="00C65D9C">
            <w:pPr>
              <w:pStyle w:val="Formalivre"/>
              <w:jc w:val="center"/>
              <w:rPr>
                <w:ins w:id="393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3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0E6E1A" w14:textId="77777777" w:rsidR="00C65D9C" w:rsidRPr="00656A28" w:rsidRDefault="00C65D9C" w:rsidP="00C65D9C">
            <w:pPr>
              <w:pStyle w:val="Formalivre"/>
              <w:jc w:val="center"/>
              <w:rPr>
                <w:ins w:id="3934" w:author="Hugo" w:date="2011-05-06T23:10:00Z"/>
                <w:rFonts w:ascii="Calibri" w:hAnsi="Calibri" w:cs="Calibri"/>
                <w:sz w:val="22"/>
                <w:lang w:val="en-US"/>
              </w:rPr>
            </w:pPr>
            <w:ins w:id="393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Saves the Database</w:t>
              </w:r>
            </w:ins>
          </w:p>
        </w:tc>
      </w:tr>
      <w:tr w:rsidR="00C65D9C" w:rsidRPr="00656A28" w14:paraId="3B6C737B" w14:textId="77777777" w:rsidTr="005111E9">
        <w:trPr>
          <w:cantSplit/>
          <w:trHeight w:val="289"/>
          <w:ins w:id="3936" w:author="Hugo" w:date="2011-05-06T23:10:00Z"/>
          <w:trPrChange w:id="393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3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35A67A16" w14:textId="77777777" w:rsidR="00C65D9C" w:rsidRPr="00656A28" w:rsidRDefault="00C65D9C" w:rsidP="00C65D9C">
            <w:pPr>
              <w:rPr>
                <w:ins w:id="393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4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A67B0D" w14:textId="77777777" w:rsidR="00C65D9C" w:rsidRPr="00656A28" w:rsidRDefault="00C65D9C" w:rsidP="00C65D9C">
            <w:pPr>
              <w:pStyle w:val="Formalivre"/>
              <w:jc w:val="center"/>
              <w:rPr>
                <w:ins w:id="3941" w:author="Hugo" w:date="2011-05-06T23:10:00Z"/>
                <w:rFonts w:ascii="Calibri" w:hAnsi="Calibri" w:cs="Calibri"/>
                <w:sz w:val="22"/>
                <w:lang w:val="en-US"/>
              </w:rPr>
            </w:pPr>
            <w:ins w:id="394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4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CB927D" w14:textId="77777777" w:rsidR="00C65D9C" w:rsidRPr="00656A28" w:rsidRDefault="00C65D9C" w:rsidP="00C65D9C">
            <w:pPr>
              <w:pStyle w:val="Formalivre"/>
              <w:jc w:val="center"/>
              <w:rPr>
                <w:ins w:id="3944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4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BFAD6A" w14:textId="77777777" w:rsidR="00C65D9C" w:rsidRPr="00656A28" w:rsidRDefault="00C65D9C" w:rsidP="00C65D9C">
            <w:pPr>
              <w:pStyle w:val="Formalivre"/>
              <w:jc w:val="center"/>
              <w:rPr>
                <w:ins w:id="3946" w:author="Hugo" w:date="2011-05-06T23:10:00Z"/>
                <w:rFonts w:ascii="Calibri" w:hAnsi="Calibri" w:cs="Calibri"/>
                <w:sz w:val="22"/>
                <w:lang w:val="en-US"/>
              </w:rPr>
            </w:pPr>
            <w:ins w:id="394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Report Operation Success</w:t>
              </w:r>
            </w:ins>
          </w:p>
        </w:tc>
      </w:tr>
      <w:tr w:rsidR="00C65D9C" w:rsidRPr="00656A28" w14:paraId="657F72B0" w14:textId="77777777" w:rsidTr="005111E9">
        <w:trPr>
          <w:cantSplit/>
          <w:trHeight w:val="289"/>
          <w:ins w:id="3948" w:author="Hugo" w:date="2011-05-06T23:10:00Z"/>
          <w:trPrChange w:id="3949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50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A970375" w14:textId="77777777" w:rsidR="00C65D9C" w:rsidRPr="00656A28" w:rsidRDefault="00C65D9C" w:rsidP="00C65D9C">
            <w:pPr>
              <w:pStyle w:val="Formalivre"/>
              <w:jc w:val="center"/>
              <w:rPr>
                <w:ins w:id="3951" w:author="Hugo" w:date="2011-05-06T23:10:00Z"/>
                <w:rFonts w:ascii="Calibri" w:hAnsi="Calibri" w:cs="Calibri"/>
                <w:sz w:val="22"/>
                <w:lang w:val="en-US"/>
              </w:rPr>
            </w:pPr>
            <w:ins w:id="3952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Alternative 4a: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Remove characteristic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5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6C8E2D" w14:textId="77777777" w:rsidR="00C65D9C" w:rsidRPr="00656A28" w:rsidRDefault="00C65D9C" w:rsidP="00C65D9C">
            <w:pPr>
              <w:pStyle w:val="Formalivre"/>
              <w:jc w:val="center"/>
              <w:rPr>
                <w:ins w:id="3954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5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59712B0" w14:textId="77777777" w:rsidR="00C65D9C" w:rsidRPr="00656A28" w:rsidRDefault="00C65D9C" w:rsidP="00C65D9C">
            <w:pPr>
              <w:pStyle w:val="Formalivre"/>
              <w:jc w:val="center"/>
              <w:rPr>
                <w:ins w:id="3956" w:author="Hugo" w:date="2011-05-06T23:10:00Z"/>
                <w:rFonts w:ascii="Calibri" w:hAnsi="Calibri" w:cs="Calibri"/>
                <w:b/>
                <w:sz w:val="22"/>
              </w:rPr>
            </w:pPr>
            <w:ins w:id="395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5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FB4C892" w14:textId="77777777" w:rsidR="00C65D9C" w:rsidRPr="00656A28" w:rsidRDefault="00C65D9C" w:rsidP="00C65D9C">
            <w:pPr>
              <w:pStyle w:val="Formalivre"/>
              <w:jc w:val="center"/>
              <w:rPr>
                <w:ins w:id="3959" w:author="Hugo" w:date="2011-05-06T23:10:00Z"/>
                <w:rFonts w:ascii="Calibri" w:hAnsi="Calibri" w:cs="Calibri"/>
                <w:b/>
                <w:sz w:val="22"/>
              </w:rPr>
            </w:pPr>
            <w:ins w:id="396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1D1635" w14:paraId="631EE090" w14:textId="77777777" w:rsidTr="005111E9">
        <w:trPr>
          <w:cantSplit/>
          <w:trHeight w:val="289"/>
          <w:ins w:id="3961" w:author="Hugo" w:date="2011-05-06T23:10:00Z"/>
          <w:trPrChange w:id="396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963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655FA81F" w14:textId="77777777" w:rsidR="00C65D9C" w:rsidRPr="00656A28" w:rsidRDefault="00C65D9C" w:rsidP="00C65D9C">
            <w:pPr>
              <w:rPr>
                <w:ins w:id="3964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6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1C19377" w14:textId="77777777" w:rsidR="00C65D9C" w:rsidRPr="00656A28" w:rsidRDefault="00C65D9C" w:rsidP="00C65D9C">
            <w:pPr>
              <w:pStyle w:val="Formalivre"/>
              <w:jc w:val="center"/>
              <w:rPr>
                <w:ins w:id="3966" w:author="Hugo" w:date="2011-05-06T23:10:00Z"/>
                <w:rFonts w:ascii="Calibri" w:hAnsi="Calibri" w:cs="Calibri"/>
                <w:sz w:val="22"/>
              </w:rPr>
            </w:pPr>
            <w:ins w:id="39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6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430CC8" w14:textId="77777777" w:rsidR="00C65D9C" w:rsidRPr="00656A28" w:rsidRDefault="00C65D9C" w:rsidP="00C65D9C">
            <w:pPr>
              <w:pStyle w:val="Formalivre"/>
              <w:jc w:val="center"/>
              <w:rPr>
                <w:ins w:id="3969" w:author="Hugo" w:date="2011-05-06T23:10:00Z"/>
                <w:rFonts w:ascii="Calibri" w:hAnsi="Calibri" w:cs="Calibri"/>
                <w:sz w:val="22"/>
                <w:lang w:val="en-US"/>
              </w:rPr>
            </w:pPr>
            <w:ins w:id="397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Chooses to remove a characteristic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7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4E1240" w14:textId="77777777" w:rsidR="00C65D9C" w:rsidRPr="008B2F5C" w:rsidRDefault="00C65D9C" w:rsidP="00C65D9C">
            <w:pPr>
              <w:pStyle w:val="Formalivre"/>
              <w:jc w:val="center"/>
              <w:rPr>
                <w:ins w:id="3972" w:author="Hugo" w:date="2011-05-06T23:10:00Z"/>
                <w:rFonts w:ascii="Calibri" w:hAnsi="Calibri" w:cs="Calibri"/>
                <w:sz w:val="22"/>
                <w:lang w:val="en-US"/>
                <w:rPrChange w:id="3973" w:author="Isa" w:date="2011-05-29T01:04:00Z">
                  <w:rPr>
                    <w:ins w:id="3974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1D1635" w14:paraId="44A8C87E" w14:textId="77777777" w:rsidTr="005111E9">
        <w:trPr>
          <w:cantSplit/>
          <w:trHeight w:val="289"/>
          <w:ins w:id="3975" w:author="Hugo" w:date="2011-05-06T23:10:00Z"/>
          <w:trPrChange w:id="397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977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3299E0CF" w14:textId="77777777" w:rsidR="00C65D9C" w:rsidRPr="00C65D9C" w:rsidRDefault="00C65D9C" w:rsidP="00C65D9C">
            <w:pPr>
              <w:rPr>
                <w:ins w:id="3978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3979" w:author="Hugo" w:date="2011-05-06T23:11:00Z">
                  <w:rPr>
                    <w:ins w:id="3980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8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4523FA3" w14:textId="77777777" w:rsidR="00C65D9C" w:rsidRPr="00656A28" w:rsidRDefault="00C65D9C" w:rsidP="00C65D9C">
            <w:pPr>
              <w:pStyle w:val="Formalivre"/>
              <w:jc w:val="center"/>
              <w:rPr>
                <w:ins w:id="3982" w:author="Hugo" w:date="2011-05-06T23:10:00Z"/>
                <w:rFonts w:ascii="Calibri" w:hAnsi="Calibri" w:cs="Calibri"/>
                <w:sz w:val="22"/>
              </w:rPr>
            </w:pPr>
            <w:ins w:id="3983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84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603344" w14:textId="77777777" w:rsidR="00C65D9C" w:rsidRPr="00656A28" w:rsidRDefault="00C65D9C" w:rsidP="00C65D9C">
            <w:pPr>
              <w:pStyle w:val="Formalivre"/>
              <w:jc w:val="center"/>
              <w:rPr>
                <w:ins w:id="398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8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F9BBCD9" w14:textId="77777777" w:rsidR="00C65D9C" w:rsidRPr="00656A28" w:rsidRDefault="00C65D9C" w:rsidP="00C65D9C">
            <w:pPr>
              <w:pStyle w:val="Formalivre"/>
              <w:jc w:val="center"/>
              <w:rPr>
                <w:ins w:id="3987" w:author="Hugo" w:date="2011-05-06T23:10:00Z"/>
                <w:rFonts w:ascii="Calibri" w:hAnsi="Calibri" w:cs="Calibri"/>
                <w:sz w:val="22"/>
                <w:lang w:val="en-US"/>
              </w:rPr>
            </w:pPr>
            <w:ins w:id="398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characteristic to be removed</w:t>
              </w:r>
            </w:ins>
          </w:p>
        </w:tc>
      </w:tr>
      <w:tr w:rsidR="00C65D9C" w:rsidRPr="001D1635" w14:paraId="0D5D2260" w14:textId="77777777" w:rsidTr="005111E9">
        <w:trPr>
          <w:cantSplit/>
          <w:trHeight w:val="289"/>
          <w:ins w:id="3989" w:author="Hugo" w:date="2011-05-06T23:10:00Z"/>
          <w:trPrChange w:id="399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91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1A2066C3" w14:textId="77777777" w:rsidR="00C65D9C" w:rsidRPr="00C65D9C" w:rsidRDefault="00C65D9C" w:rsidP="00C65D9C">
            <w:pPr>
              <w:rPr>
                <w:ins w:id="3992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3993" w:author="Hugo" w:date="2011-05-06T23:11:00Z">
                  <w:rPr>
                    <w:ins w:id="3994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9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130A46" w14:textId="77777777" w:rsidR="00C65D9C" w:rsidRPr="00656A28" w:rsidRDefault="00C65D9C" w:rsidP="00C65D9C">
            <w:pPr>
              <w:pStyle w:val="Formalivre"/>
              <w:jc w:val="center"/>
              <w:rPr>
                <w:ins w:id="3996" w:author="Hugo" w:date="2011-05-06T23:10:00Z"/>
                <w:rFonts w:ascii="Calibri" w:hAnsi="Calibri" w:cs="Calibri"/>
                <w:sz w:val="22"/>
              </w:rPr>
            </w:pPr>
            <w:ins w:id="3997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9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7E0B8D" w14:textId="77777777" w:rsidR="00C65D9C" w:rsidRPr="00656A28" w:rsidRDefault="00C65D9C" w:rsidP="00C65D9C">
            <w:pPr>
              <w:pStyle w:val="Formalivre"/>
              <w:jc w:val="center"/>
              <w:rPr>
                <w:ins w:id="3999" w:author="Hugo" w:date="2011-05-06T23:10:00Z"/>
                <w:rFonts w:ascii="Calibri" w:hAnsi="Calibri" w:cs="Calibri"/>
                <w:lang w:val="en-US"/>
              </w:rPr>
            </w:pPr>
            <w:ins w:id="400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Chooses the characteristic to be removed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0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78DFE2F" w14:textId="77777777" w:rsidR="00C65D9C" w:rsidRPr="00656A28" w:rsidRDefault="00C65D9C" w:rsidP="00C65D9C">
            <w:pPr>
              <w:pStyle w:val="Formalivre"/>
              <w:jc w:val="center"/>
              <w:rPr>
                <w:ins w:id="400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7FA2BC4D" w14:textId="77777777" w:rsidTr="005111E9">
        <w:trPr>
          <w:cantSplit/>
          <w:trHeight w:val="289"/>
          <w:ins w:id="4003" w:author="Hugo" w:date="2011-05-06T23:10:00Z"/>
          <w:trPrChange w:id="400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05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8FC736C" w14:textId="77777777" w:rsidR="00C65D9C" w:rsidRPr="00C65D9C" w:rsidRDefault="00C65D9C" w:rsidP="00C65D9C">
            <w:pPr>
              <w:rPr>
                <w:ins w:id="4006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4007" w:author="Hugo" w:date="2011-05-06T23:11:00Z">
                  <w:rPr>
                    <w:ins w:id="4008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0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E4D911" w14:textId="77777777" w:rsidR="00C65D9C" w:rsidRPr="00656A28" w:rsidRDefault="00C65D9C" w:rsidP="00C65D9C">
            <w:pPr>
              <w:pStyle w:val="Formalivre"/>
              <w:jc w:val="center"/>
              <w:rPr>
                <w:ins w:id="4010" w:author="Hugo" w:date="2011-05-06T23:10:00Z"/>
                <w:rFonts w:ascii="Calibri" w:hAnsi="Calibri" w:cs="Calibri"/>
                <w:sz w:val="22"/>
                <w:lang w:val="en-US"/>
              </w:rPr>
            </w:pPr>
            <w:ins w:id="401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1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682B0E" w14:textId="77777777" w:rsidR="00C65D9C" w:rsidRPr="00656A28" w:rsidRDefault="00C65D9C" w:rsidP="00C65D9C">
            <w:pPr>
              <w:pStyle w:val="Formalivre"/>
              <w:jc w:val="center"/>
              <w:rPr>
                <w:ins w:id="401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1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4895AC" w14:textId="77777777" w:rsidR="00C65D9C" w:rsidRPr="00656A28" w:rsidRDefault="00C65D9C" w:rsidP="00C65D9C">
            <w:pPr>
              <w:pStyle w:val="Formalivre"/>
              <w:jc w:val="center"/>
              <w:rPr>
                <w:ins w:id="4015" w:author="Hugo" w:date="2011-05-06T23:10:00Z"/>
                <w:rFonts w:ascii="Calibri" w:hAnsi="Calibri" w:cs="Calibri"/>
                <w:sz w:val="22"/>
                <w:lang w:val="en-US"/>
              </w:rPr>
            </w:pPr>
            <w:ins w:id="401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Reads the field</w:t>
              </w:r>
            </w:ins>
          </w:p>
        </w:tc>
      </w:tr>
      <w:tr w:rsidR="00C65D9C" w:rsidRPr="00656A28" w14:paraId="16F4B052" w14:textId="77777777" w:rsidTr="005111E9">
        <w:trPr>
          <w:cantSplit/>
          <w:trHeight w:val="289"/>
          <w:ins w:id="4017" w:author="Hugo" w:date="2011-05-06T23:10:00Z"/>
          <w:trPrChange w:id="4018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19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11EC77E" w14:textId="77777777" w:rsidR="00C65D9C" w:rsidRPr="00656A28" w:rsidRDefault="00C65D9C" w:rsidP="00C65D9C">
            <w:pPr>
              <w:rPr>
                <w:ins w:id="4020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2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D7E771" w14:textId="77777777" w:rsidR="00C65D9C" w:rsidRPr="00656A28" w:rsidRDefault="00C65D9C" w:rsidP="00C65D9C">
            <w:pPr>
              <w:pStyle w:val="Formalivre"/>
              <w:jc w:val="center"/>
              <w:rPr>
                <w:ins w:id="4022" w:author="Hugo" w:date="2011-05-06T23:10:00Z"/>
                <w:rFonts w:ascii="Calibri" w:hAnsi="Calibri" w:cs="Calibri"/>
                <w:sz w:val="22"/>
                <w:lang w:val="en-US"/>
              </w:rPr>
            </w:pPr>
            <w:ins w:id="402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24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D6BC81" w14:textId="77777777" w:rsidR="00C65D9C" w:rsidRPr="00656A28" w:rsidRDefault="00C65D9C" w:rsidP="00C65D9C">
            <w:pPr>
              <w:pStyle w:val="Formalivre"/>
              <w:jc w:val="center"/>
              <w:rPr>
                <w:ins w:id="402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2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0A94A1" w14:textId="77777777" w:rsidR="00C65D9C" w:rsidRPr="00656A28" w:rsidRDefault="00C65D9C" w:rsidP="00C65D9C">
            <w:pPr>
              <w:pStyle w:val="Formalivre"/>
              <w:jc w:val="center"/>
              <w:rPr>
                <w:ins w:id="4027" w:author="Hugo" w:date="2011-05-06T23:10:00Z"/>
                <w:rFonts w:ascii="Calibri" w:hAnsi="Calibri" w:cs="Calibri"/>
                <w:sz w:val="22"/>
                <w:lang w:val="en-US"/>
              </w:rPr>
            </w:pPr>
            <w:ins w:id="402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Validates the characteristic</w:t>
              </w:r>
            </w:ins>
          </w:p>
        </w:tc>
      </w:tr>
      <w:tr w:rsidR="00C65D9C" w:rsidRPr="00656A28" w14:paraId="281AF945" w14:textId="77777777" w:rsidTr="005111E9">
        <w:trPr>
          <w:cantSplit/>
          <w:trHeight w:val="289"/>
          <w:ins w:id="4029" w:author="Hugo" w:date="2011-05-06T23:10:00Z"/>
          <w:trPrChange w:id="403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31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41CE65F" w14:textId="77777777" w:rsidR="00C65D9C" w:rsidRPr="00656A28" w:rsidRDefault="00C65D9C" w:rsidP="00C65D9C">
            <w:pPr>
              <w:rPr>
                <w:ins w:id="4032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3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BEA746" w14:textId="77777777" w:rsidR="00C65D9C" w:rsidRPr="00656A28" w:rsidRDefault="00C65D9C" w:rsidP="00C65D9C">
            <w:pPr>
              <w:pStyle w:val="Formalivre"/>
              <w:jc w:val="center"/>
              <w:rPr>
                <w:ins w:id="4034" w:author="Hugo" w:date="2011-05-06T23:10:00Z"/>
                <w:rFonts w:ascii="Calibri" w:hAnsi="Calibri" w:cs="Calibri"/>
                <w:sz w:val="22"/>
                <w:lang w:val="en-US"/>
              </w:rPr>
            </w:pPr>
            <w:ins w:id="403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3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23FD52" w14:textId="77777777" w:rsidR="00C65D9C" w:rsidRPr="00656A28" w:rsidRDefault="00C65D9C" w:rsidP="00C65D9C">
            <w:pPr>
              <w:pStyle w:val="Formalivre"/>
              <w:jc w:val="center"/>
              <w:rPr>
                <w:ins w:id="403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3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BA2B46" w14:textId="77777777" w:rsidR="00C65D9C" w:rsidRPr="00656A28" w:rsidRDefault="00C65D9C" w:rsidP="00C65D9C">
            <w:pPr>
              <w:pStyle w:val="Formalivre"/>
              <w:jc w:val="center"/>
              <w:rPr>
                <w:ins w:id="4039" w:author="Hugo" w:date="2011-05-06T23:10:00Z"/>
                <w:rFonts w:ascii="Calibri" w:hAnsi="Calibri" w:cs="Calibri"/>
                <w:sz w:val="22"/>
                <w:lang w:val="en-US"/>
              </w:rPr>
            </w:pPr>
            <w:ins w:id="404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confirmation</w:t>
              </w:r>
            </w:ins>
          </w:p>
        </w:tc>
      </w:tr>
      <w:tr w:rsidR="00C65D9C" w:rsidRPr="00656A28" w14:paraId="030D1325" w14:textId="77777777" w:rsidTr="005111E9">
        <w:trPr>
          <w:cantSplit/>
          <w:trHeight w:val="289"/>
          <w:ins w:id="4041" w:author="Hugo" w:date="2011-05-06T23:10:00Z"/>
          <w:trPrChange w:id="404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43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DD98191" w14:textId="77777777" w:rsidR="00C65D9C" w:rsidRPr="00656A28" w:rsidRDefault="00C65D9C" w:rsidP="00C65D9C">
            <w:pPr>
              <w:rPr>
                <w:ins w:id="4044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4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4C65AE" w14:textId="77777777" w:rsidR="00C65D9C" w:rsidRPr="00656A28" w:rsidRDefault="00C65D9C" w:rsidP="00C65D9C">
            <w:pPr>
              <w:pStyle w:val="Formalivre"/>
              <w:jc w:val="center"/>
              <w:rPr>
                <w:ins w:id="4046" w:author="Hugo" w:date="2011-05-06T23:10:00Z"/>
                <w:rFonts w:ascii="Calibri" w:hAnsi="Calibri" w:cs="Calibri"/>
                <w:sz w:val="22"/>
                <w:lang w:val="en-US"/>
              </w:rPr>
            </w:pPr>
            <w:ins w:id="404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4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E57B0E" w14:textId="77777777" w:rsidR="00C65D9C" w:rsidRPr="00656A28" w:rsidRDefault="00C65D9C" w:rsidP="00C65D9C">
            <w:pPr>
              <w:pStyle w:val="Formalivre"/>
              <w:jc w:val="center"/>
              <w:rPr>
                <w:ins w:id="4049" w:author="Hugo" w:date="2011-05-06T23:10:00Z"/>
                <w:rFonts w:ascii="Calibri" w:hAnsi="Calibri" w:cs="Calibri"/>
                <w:sz w:val="22"/>
                <w:lang w:val="en-US"/>
              </w:rPr>
            </w:pPr>
            <w:ins w:id="405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Answers Yes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5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AEC6CB" w14:textId="77777777" w:rsidR="00C65D9C" w:rsidRPr="00656A28" w:rsidRDefault="00C65D9C" w:rsidP="00C65D9C">
            <w:pPr>
              <w:pStyle w:val="Formalivre"/>
              <w:jc w:val="center"/>
              <w:rPr>
                <w:ins w:id="405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1D1635" w14:paraId="51E4B0D1" w14:textId="77777777" w:rsidTr="005111E9">
        <w:trPr>
          <w:cantSplit/>
          <w:trHeight w:val="289"/>
          <w:ins w:id="4053" w:author="Hugo" w:date="2011-05-06T23:10:00Z"/>
          <w:trPrChange w:id="405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55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7A42B2A" w14:textId="77777777" w:rsidR="00C65D9C" w:rsidRPr="00656A28" w:rsidRDefault="00C65D9C" w:rsidP="00C65D9C">
            <w:pPr>
              <w:rPr>
                <w:ins w:id="4056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5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18B0FE" w14:textId="77777777" w:rsidR="00C65D9C" w:rsidRPr="00656A28" w:rsidRDefault="00C65D9C" w:rsidP="00C65D9C">
            <w:pPr>
              <w:pStyle w:val="Formalivre"/>
              <w:jc w:val="center"/>
              <w:rPr>
                <w:ins w:id="4058" w:author="Hugo" w:date="2011-05-06T23:10:00Z"/>
                <w:rFonts w:ascii="Calibri" w:hAnsi="Calibri" w:cs="Calibri"/>
                <w:sz w:val="22"/>
                <w:lang w:val="en-US"/>
              </w:rPr>
            </w:pPr>
            <w:ins w:id="405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6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4ADCBD" w14:textId="77777777" w:rsidR="00C65D9C" w:rsidRPr="00656A28" w:rsidRDefault="00C65D9C" w:rsidP="00C65D9C">
            <w:pPr>
              <w:pStyle w:val="Formalivre"/>
              <w:jc w:val="center"/>
              <w:rPr>
                <w:ins w:id="4061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6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902F7AF" w14:textId="77777777" w:rsidR="00C65D9C" w:rsidRPr="00656A28" w:rsidRDefault="00C65D9C" w:rsidP="00C65D9C">
            <w:pPr>
              <w:pStyle w:val="Formalivre"/>
              <w:jc w:val="center"/>
              <w:rPr>
                <w:ins w:id="4063" w:author="Hugo" w:date="2011-05-06T23:10:00Z"/>
                <w:rFonts w:ascii="Calibri" w:hAnsi="Calibri" w:cs="Calibri"/>
                <w:sz w:val="22"/>
                <w:lang w:val="en-US"/>
              </w:rPr>
            </w:pPr>
            <w:ins w:id="406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Removes the Column of the characteristic chosen</w:t>
              </w:r>
            </w:ins>
          </w:p>
        </w:tc>
      </w:tr>
      <w:tr w:rsidR="00C65D9C" w:rsidRPr="001D1635" w14:paraId="360A88F7" w14:textId="77777777" w:rsidTr="005111E9">
        <w:trPr>
          <w:cantSplit/>
          <w:trHeight w:val="289"/>
          <w:ins w:id="4065" w:author="Hugo" w:date="2011-05-06T23:10:00Z"/>
          <w:trPrChange w:id="406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67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D601D43" w14:textId="77777777" w:rsidR="00C65D9C" w:rsidRPr="00C65D9C" w:rsidRDefault="00C65D9C" w:rsidP="00C65D9C">
            <w:pPr>
              <w:rPr>
                <w:ins w:id="4068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4069" w:author="Hugo" w:date="2011-05-06T23:11:00Z">
                  <w:rPr>
                    <w:ins w:id="4070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7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4F7D49" w14:textId="77777777" w:rsidR="00C65D9C" w:rsidRPr="00656A28" w:rsidRDefault="00C65D9C" w:rsidP="00C65D9C">
            <w:pPr>
              <w:pStyle w:val="Formalivre"/>
              <w:jc w:val="center"/>
              <w:rPr>
                <w:ins w:id="4072" w:author="Hugo" w:date="2011-05-06T23:10:00Z"/>
                <w:rFonts w:ascii="Calibri" w:hAnsi="Calibri" w:cs="Calibri"/>
                <w:sz w:val="22"/>
                <w:lang w:val="en-US"/>
              </w:rPr>
            </w:pPr>
            <w:ins w:id="407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74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865394" w14:textId="77777777" w:rsidR="00C65D9C" w:rsidRPr="00656A28" w:rsidRDefault="00C65D9C" w:rsidP="00C65D9C">
            <w:pPr>
              <w:pStyle w:val="Formalivre"/>
              <w:jc w:val="center"/>
              <w:rPr>
                <w:ins w:id="407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7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412A8F" w14:textId="77777777" w:rsidR="00C65D9C" w:rsidRPr="00656A28" w:rsidRDefault="00C65D9C" w:rsidP="00C65D9C">
            <w:pPr>
              <w:pStyle w:val="Formalivre"/>
              <w:jc w:val="center"/>
              <w:rPr>
                <w:ins w:id="4077" w:author="Hugo" w:date="2011-05-06T23:10:00Z"/>
                <w:rFonts w:ascii="Calibri" w:hAnsi="Calibri" w:cs="Calibri"/>
                <w:sz w:val="22"/>
                <w:lang w:val="en-US"/>
              </w:rPr>
            </w:pPr>
            <w:ins w:id="407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14 of the Main Flow</w:t>
              </w:r>
            </w:ins>
          </w:p>
        </w:tc>
      </w:tr>
      <w:tr w:rsidR="00C65D9C" w:rsidRPr="00656A28" w14:paraId="7734FD0A" w14:textId="77777777" w:rsidTr="005111E9">
        <w:trPr>
          <w:cantSplit/>
          <w:trHeight w:val="289"/>
          <w:ins w:id="4079" w:author="Hugo" w:date="2011-05-06T23:10:00Z"/>
          <w:trPrChange w:id="408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81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D353D7A" w14:textId="77777777" w:rsidR="00C65D9C" w:rsidRPr="00656A28" w:rsidRDefault="00C65D9C" w:rsidP="00C65D9C">
            <w:pPr>
              <w:jc w:val="center"/>
              <w:rPr>
                <w:ins w:id="4082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  <w:proofErr w:type="spellStart"/>
            <w:ins w:id="4083" w:author="Hugo" w:date="2011-05-06T23:10:00Z">
              <w:r w:rsidRPr="00656A28">
                <w:rPr>
                  <w:rFonts w:ascii="Calibri" w:hAnsi="Calibri" w:cs="Calibri"/>
                  <w:b/>
                </w:rPr>
                <w:t>Alternative</w:t>
              </w:r>
              <w:proofErr w:type="spellEnd"/>
              <w:r w:rsidRPr="00656A28">
                <w:rPr>
                  <w:rFonts w:ascii="Calibri" w:hAnsi="Calibri" w:cs="Calibri"/>
                  <w:b/>
                </w:rPr>
                <w:t xml:space="preserve"> 7a</w:t>
              </w:r>
              <w:proofErr w:type="gramStart"/>
              <w:r w:rsidRPr="00656A28">
                <w:rPr>
                  <w:rFonts w:ascii="Calibri" w:hAnsi="Calibri" w:cs="Calibri"/>
                  <w:b/>
                </w:rPr>
                <w:t xml:space="preserve">:                </w:t>
              </w:r>
              <w:r w:rsidRPr="00656A28">
                <w:rPr>
                  <w:rFonts w:ascii="Calibri" w:hAnsi="Calibri" w:cs="Calibri"/>
                </w:rPr>
                <w:t>No</w:t>
              </w:r>
              <w:proofErr w:type="gram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default</w:t>
              </w:r>
              <w:proofErr w:type="spell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value</w:t>
              </w:r>
              <w:proofErr w:type="spell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inserted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8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8451AE" w14:textId="77777777" w:rsidR="00C65D9C" w:rsidRPr="00656A28" w:rsidRDefault="00C65D9C" w:rsidP="00C65D9C">
            <w:pPr>
              <w:pStyle w:val="Formalivre"/>
              <w:jc w:val="center"/>
              <w:rPr>
                <w:ins w:id="408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8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3E4A52" w14:textId="77777777" w:rsidR="00C65D9C" w:rsidRPr="00656A28" w:rsidRDefault="00C65D9C" w:rsidP="00C65D9C">
            <w:pPr>
              <w:pStyle w:val="Formalivre"/>
              <w:jc w:val="center"/>
              <w:rPr>
                <w:ins w:id="4087" w:author="Hugo" w:date="2011-05-06T23:10:00Z"/>
                <w:rFonts w:ascii="Calibri" w:hAnsi="Calibri" w:cs="Calibri"/>
                <w:sz w:val="22"/>
                <w:lang w:val="en-US"/>
              </w:rPr>
            </w:pPr>
            <w:ins w:id="408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8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B5D18E" w14:textId="77777777" w:rsidR="00C65D9C" w:rsidRPr="00656A28" w:rsidRDefault="00C65D9C" w:rsidP="00C65D9C">
            <w:pPr>
              <w:pStyle w:val="Formalivre"/>
              <w:jc w:val="center"/>
              <w:rPr>
                <w:ins w:id="4090" w:author="Hugo" w:date="2011-05-06T23:10:00Z"/>
                <w:rFonts w:ascii="Calibri" w:hAnsi="Calibri" w:cs="Calibri"/>
                <w:sz w:val="22"/>
                <w:lang w:val="en-US"/>
              </w:rPr>
            </w:pPr>
            <w:ins w:id="409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1D1635" w14:paraId="15145A07" w14:textId="77777777" w:rsidTr="005111E9">
        <w:trPr>
          <w:cantSplit/>
          <w:trHeight w:val="289"/>
          <w:ins w:id="4092" w:author="Hugo" w:date="2011-05-06T23:10:00Z"/>
          <w:trPrChange w:id="409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9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6DC5B46" w14:textId="77777777" w:rsidR="00C65D9C" w:rsidRPr="00656A28" w:rsidRDefault="00C65D9C" w:rsidP="00C65D9C">
            <w:pPr>
              <w:rPr>
                <w:ins w:id="4095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9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A662FA" w14:textId="77777777" w:rsidR="00C65D9C" w:rsidRPr="00656A28" w:rsidRDefault="00C65D9C" w:rsidP="00C65D9C">
            <w:pPr>
              <w:pStyle w:val="Formalivre"/>
              <w:jc w:val="center"/>
              <w:rPr>
                <w:ins w:id="4097" w:author="Hugo" w:date="2011-05-06T23:10:00Z"/>
                <w:rFonts w:ascii="Calibri" w:hAnsi="Calibri" w:cs="Calibri"/>
                <w:sz w:val="22"/>
                <w:lang w:val="en-US"/>
              </w:rPr>
            </w:pPr>
            <w:ins w:id="409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9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2FBC6E" w14:textId="77777777" w:rsidR="00C65D9C" w:rsidRPr="00656A28" w:rsidRDefault="00C65D9C" w:rsidP="00C65D9C">
            <w:pPr>
              <w:pStyle w:val="Formalivre"/>
              <w:jc w:val="center"/>
              <w:rPr>
                <w:ins w:id="4100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0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5C96DC" w14:textId="77777777" w:rsidR="00C65D9C" w:rsidRPr="008B2F5C" w:rsidRDefault="00C65D9C" w:rsidP="00C65D9C">
            <w:pPr>
              <w:pStyle w:val="Formalivre"/>
              <w:jc w:val="center"/>
              <w:rPr>
                <w:ins w:id="4102" w:author="Hugo" w:date="2011-05-06T23:10:00Z"/>
                <w:rFonts w:ascii="Calibri" w:hAnsi="Calibri" w:cs="Calibri"/>
                <w:b/>
                <w:sz w:val="22"/>
                <w:lang w:val="en-US"/>
                <w:rPrChange w:id="4103" w:author="Isa" w:date="2011-05-29T01:04:00Z">
                  <w:rPr>
                    <w:ins w:id="4104" w:author="Hugo" w:date="2011-05-06T23:10:00Z"/>
                    <w:rFonts w:ascii="Calibri" w:hAnsi="Calibri" w:cs="Calibri"/>
                    <w:b/>
                    <w:sz w:val="22"/>
                  </w:rPr>
                </w:rPrChange>
              </w:rPr>
            </w:pPr>
            <w:ins w:id="410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Reads the value type field and the default value field</w:t>
              </w:r>
            </w:ins>
          </w:p>
        </w:tc>
      </w:tr>
      <w:tr w:rsidR="00C65D9C" w:rsidRPr="001D1635" w14:paraId="4400CEB7" w14:textId="77777777" w:rsidTr="005111E9">
        <w:trPr>
          <w:cantSplit/>
          <w:trHeight w:val="289"/>
          <w:ins w:id="4106" w:author="Hugo" w:date="2011-05-06T23:10:00Z"/>
          <w:trPrChange w:id="410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10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8CE8BCB" w14:textId="77777777" w:rsidR="00C65D9C" w:rsidRPr="00C65D9C" w:rsidRDefault="00C65D9C" w:rsidP="00C65D9C">
            <w:pPr>
              <w:rPr>
                <w:ins w:id="4109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4110" w:author="Hugo" w:date="2011-05-06T23:11:00Z">
                  <w:rPr>
                    <w:ins w:id="4111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1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D5CF00" w14:textId="77777777" w:rsidR="00C65D9C" w:rsidRPr="00656A28" w:rsidRDefault="00C65D9C" w:rsidP="00C65D9C">
            <w:pPr>
              <w:pStyle w:val="Formalivre"/>
              <w:jc w:val="center"/>
              <w:rPr>
                <w:ins w:id="4113" w:author="Hugo" w:date="2011-05-06T23:10:00Z"/>
                <w:rFonts w:ascii="Calibri" w:hAnsi="Calibri" w:cs="Calibri"/>
                <w:sz w:val="22"/>
                <w:lang w:val="en-US"/>
              </w:rPr>
            </w:pPr>
            <w:ins w:id="411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1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730E30" w14:textId="77777777" w:rsidR="00C65D9C" w:rsidRPr="00656A28" w:rsidRDefault="00C65D9C" w:rsidP="00C65D9C">
            <w:pPr>
              <w:pStyle w:val="Formalivre"/>
              <w:jc w:val="center"/>
              <w:rPr>
                <w:ins w:id="4116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1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F42373" w14:textId="3EB37545" w:rsidR="00C65D9C" w:rsidRPr="008B2F5C" w:rsidRDefault="00C65D9C">
            <w:pPr>
              <w:pStyle w:val="Formalivre"/>
              <w:jc w:val="center"/>
              <w:rPr>
                <w:ins w:id="4118" w:author="Hugo" w:date="2011-05-06T23:10:00Z"/>
                <w:rFonts w:ascii="Calibri" w:hAnsi="Calibri" w:cs="Calibri"/>
                <w:b/>
                <w:color w:val="auto"/>
                <w:sz w:val="22"/>
                <w:lang w:val="en-US"/>
                <w:rPrChange w:id="4119" w:author="Isa" w:date="2011-05-29T01:04:00Z">
                  <w:rPr>
                    <w:ins w:id="4120" w:author="Hugo" w:date="2011-05-06T23:10:00Z"/>
                    <w:rFonts w:ascii="Calibri" w:hAnsi="Calibri" w:cs="Calibri"/>
                    <w:b/>
                    <w:color w:val="auto"/>
                    <w:sz w:val="22"/>
                  </w:rPr>
                </w:rPrChange>
              </w:rPr>
            </w:pPr>
            <w:ins w:id="412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Adds a Column and fills it with the a “NULL” value </w:t>
              </w:r>
            </w:ins>
          </w:p>
        </w:tc>
      </w:tr>
      <w:tr w:rsidR="00C65D9C" w:rsidRPr="001D1635" w14:paraId="7337268C" w14:textId="77777777" w:rsidTr="005111E9">
        <w:trPr>
          <w:cantSplit/>
          <w:trHeight w:val="289"/>
          <w:ins w:id="4122" w:author="Hugo" w:date="2011-05-06T23:10:00Z"/>
          <w:trPrChange w:id="412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12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6E071772" w14:textId="77777777" w:rsidR="00C65D9C" w:rsidRPr="00C65D9C" w:rsidRDefault="00C65D9C" w:rsidP="00C65D9C">
            <w:pPr>
              <w:rPr>
                <w:ins w:id="4125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4126" w:author="Hugo" w:date="2011-05-06T23:11:00Z">
                  <w:rPr>
                    <w:ins w:id="4127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2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1B6FDF" w14:textId="77777777" w:rsidR="00C65D9C" w:rsidRPr="00656A28" w:rsidRDefault="00C65D9C" w:rsidP="00C65D9C">
            <w:pPr>
              <w:pStyle w:val="Formalivre"/>
              <w:jc w:val="center"/>
              <w:rPr>
                <w:ins w:id="4129" w:author="Hugo" w:date="2011-05-06T23:10:00Z"/>
                <w:rFonts w:ascii="Calibri" w:hAnsi="Calibri" w:cs="Calibri"/>
                <w:sz w:val="22"/>
                <w:lang w:val="en-US"/>
              </w:rPr>
            </w:pPr>
            <w:ins w:id="413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3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9F7071" w14:textId="77777777" w:rsidR="00C65D9C" w:rsidRPr="00656A28" w:rsidRDefault="00C65D9C" w:rsidP="00C65D9C">
            <w:pPr>
              <w:pStyle w:val="Formalivre"/>
              <w:jc w:val="center"/>
              <w:rPr>
                <w:ins w:id="4132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3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A95BE4" w14:textId="77777777" w:rsidR="00C65D9C" w:rsidRPr="00656A28" w:rsidRDefault="00C65D9C" w:rsidP="00C65D9C">
            <w:pPr>
              <w:pStyle w:val="Formalivre"/>
              <w:jc w:val="center"/>
              <w:rPr>
                <w:ins w:id="4134" w:author="Hugo" w:date="2011-05-06T23:10:00Z"/>
                <w:rFonts w:ascii="Calibri" w:hAnsi="Calibri" w:cs="Calibri"/>
                <w:sz w:val="22"/>
                <w:lang w:val="en-US"/>
              </w:rPr>
            </w:pPr>
            <w:ins w:id="413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10 of the Main Flow</w:t>
              </w:r>
            </w:ins>
          </w:p>
        </w:tc>
      </w:tr>
      <w:tr w:rsidR="00C65D9C" w:rsidRPr="00656A28" w14:paraId="0E473B25" w14:textId="77777777" w:rsidTr="005111E9">
        <w:trPr>
          <w:cantSplit/>
          <w:trHeight w:val="289"/>
          <w:ins w:id="4136" w:author="Hugo" w:date="2011-05-06T23:10:00Z"/>
          <w:trPrChange w:id="413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138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25CEB834" w14:textId="77777777" w:rsidR="00C65D9C" w:rsidRPr="00656A28" w:rsidRDefault="00C65D9C" w:rsidP="00C65D9C">
            <w:pPr>
              <w:jc w:val="center"/>
              <w:rPr>
                <w:ins w:id="4139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  <w:proofErr w:type="spellStart"/>
            <w:ins w:id="4140" w:author="Hugo" w:date="2011-05-06T23:10:00Z">
              <w:r w:rsidRPr="00656A28">
                <w:rPr>
                  <w:rFonts w:ascii="Calibri" w:hAnsi="Calibri" w:cs="Calibri"/>
                  <w:b/>
                </w:rPr>
                <w:t>Alternative</w:t>
              </w:r>
              <w:proofErr w:type="spellEnd"/>
              <w:r w:rsidRPr="00656A28">
                <w:rPr>
                  <w:rFonts w:ascii="Calibri" w:hAnsi="Calibri" w:cs="Calibri"/>
                  <w:b/>
                </w:rPr>
                <w:t xml:space="preserve"> 15a</w:t>
              </w:r>
              <w:proofErr w:type="gramStart"/>
              <w:r w:rsidRPr="00656A28">
                <w:rPr>
                  <w:rFonts w:ascii="Calibri" w:hAnsi="Calibri" w:cs="Calibri"/>
                  <w:b/>
                </w:rPr>
                <w:t xml:space="preserve">:       </w:t>
              </w:r>
              <w:r w:rsidRPr="00656A28">
                <w:rPr>
                  <w:rFonts w:ascii="Calibri" w:hAnsi="Calibri" w:cs="Calibri"/>
                </w:rPr>
                <w:t>Continues</w:t>
              </w:r>
              <w:proofErr w:type="gram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Editing</w:t>
              </w:r>
              <w:proofErr w:type="spellEnd"/>
              <w:r w:rsidRPr="00656A28">
                <w:rPr>
                  <w:rFonts w:ascii="Calibri" w:hAnsi="Calibri" w:cs="Calibri"/>
                  <w:b/>
                </w:rPr>
                <w:t xml:space="preserve">      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4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7D79BD" w14:textId="77777777" w:rsidR="00C65D9C" w:rsidRPr="00656A28" w:rsidRDefault="00C65D9C" w:rsidP="00C65D9C">
            <w:pPr>
              <w:pStyle w:val="Formalivre"/>
              <w:jc w:val="center"/>
              <w:rPr>
                <w:ins w:id="414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4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B3E8C8" w14:textId="77777777" w:rsidR="00C65D9C" w:rsidRPr="00656A28" w:rsidRDefault="00C65D9C" w:rsidP="00C65D9C">
            <w:pPr>
              <w:pStyle w:val="Formalivre"/>
              <w:jc w:val="center"/>
              <w:rPr>
                <w:ins w:id="4144" w:author="Hugo" w:date="2011-05-06T23:10:00Z"/>
                <w:rFonts w:ascii="Calibri" w:hAnsi="Calibri" w:cs="Calibri"/>
                <w:sz w:val="22"/>
              </w:rPr>
            </w:pPr>
            <w:ins w:id="414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4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F5FF13" w14:textId="77777777" w:rsidR="00C65D9C" w:rsidRPr="00656A28" w:rsidRDefault="00C65D9C" w:rsidP="00C65D9C">
            <w:pPr>
              <w:pStyle w:val="Formalivre"/>
              <w:jc w:val="center"/>
              <w:rPr>
                <w:ins w:id="4147" w:author="Hugo" w:date="2011-05-06T23:10:00Z"/>
                <w:rFonts w:ascii="Calibri" w:hAnsi="Calibri" w:cs="Calibri"/>
                <w:sz w:val="22"/>
                <w:lang w:val="en-US"/>
              </w:rPr>
            </w:pPr>
            <w:ins w:id="414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17B5F5FD" w14:textId="77777777" w:rsidTr="005111E9">
        <w:trPr>
          <w:cantSplit/>
          <w:trHeight w:val="289"/>
          <w:ins w:id="4149" w:author="Hugo" w:date="2011-05-06T23:10:00Z"/>
          <w:trPrChange w:id="415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151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5DB4B99B" w14:textId="77777777" w:rsidR="00C65D9C" w:rsidRPr="00656A28" w:rsidRDefault="00C65D9C" w:rsidP="00C65D9C">
            <w:pPr>
              <w:jc w:val="center"/>
              <w:rPr>
                <w:ins w:id="4152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5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414DDD" w14:textId="77777777" w:rsidR="00C65D9C" w:rsidRPr="00656A28" w:rsidRDefault="00C65D9C" w:rsidP="00C65D9C">
            <w:pPr>
              <w:pStyle w:val="Formalivre"/>
              <w:jc w:val="center"/>
              <w:rPr>
                <w:ins w:id="4154" w:author="Hugo" w:date="2011-05-06T23:10:00Z"/>
                <w:rFonts w:ascii="Calibri" w:hAnsi="Calibri" w:cs="Calibri"/>
                <w:sz w:val="22"/>
                <w:lang w:val="en-US"/>
              </w:rPr>
            </w:pPr>
            <w:ins w:id="415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5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552054" w14:textId="77777777" w:rsidR="00C65D9C" w:rsidRPr="00656A28" w:rsidRDefault="00C65D9C" w:rsidP="00C65D9C">
            <w:pPr>
              <w:pStyle w:val="Formalivre"/>
              <w:jc w:val="center"/>
              <w:rPr>
                <w:ins w:id="4157" w:author="Hugo" w:date="2011-05-06T23:10:00Z"/>
                <w:rFonts w:ascii="Calibri" w:hAnsi="Calibri" w:cs="Calibri"/>
                <w:sz w:val="22"/>
              </w:rPr>
            </w:pPr>
            <w:proofErr w:type="spellStart"/>
            <w:ins w:id="4158" w:author="Hugo" w:date="2011-05-06T23:10:00Z">
              <w:r w:rsidRPr="00656A28">
                <w:rPr>
                  <w:rFonts w:ascii="Calibri" w:hAnsi="Calibri" w:cs="Calibri"/>
                  <w:sz w:val="22"/>
                </w:rPr>
                <w:t>Answers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Yes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5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C618E6" w14:textId="77777777" w:rsidR="00C65D9C" w:rsidRPr="00656A28" w:rsidRDefault="00C65D9C" w:rsidP="00C65D9C">
            <w:pPr>
              <w:pStyle w:val="Formalivre"/>
              <w:jc w:val="center"/>
              <w:rPr>
                <w:ins w:id="4160" w:author="Hugo" w:date="2011-05-06T23:10:00Z"/>
                <w:rFonts w:ascii="Calibri" w:hAnsi="Calibri" w:cs="Calibri"/>
                <w:b/>
                <w:sz w:val="22"/>
              </w:rPr>
            </w:pPr>
          </w:p>
        </w:tc>
      </w:tr>
      <w:tr w:rsidR="00C65D9C" w:rsidRPr="001D1635" w14:paraId="47F922BD" w14:textId="77777777" w:rsidTr="005111E9">
        <w:trPr>
          <w:cantSplit/>
          <w:trHeight w:val="289"/>
          <w:ins w:id="4161" w:author="Hugo" w:date="2011-05-06T23:10:00Z"/>
          <w:trPrChange w:id="416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163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3AAABADC" w14:textId="77777777" w:rsidR="00C65D9C" w:rsidRPr="00656A28" w:rsidRDefault="00C65D9C" w:rsidP="00C65D9C">
            <w:pPr>
              <w:jc w:val="center"/>
              <w:rPr>
                <w:ins w:id="4164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6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CF5C7E" w14:textId="77777777" w:rsidR="00C65D9C" w:rsidRPr="00656A28" w:rsidRDefault="00C65D9C" w:rsidP="00C65D9C">
            <w:pPr>
              <w:pStyle w:val="Formalivre"/>
              <w:jc w:val="center"/>
              <w:rPr>
                <w:ins w:id="4166" w:author="Hugo" w:date="2011-05-06T23:10:00Z"/>
                <w:rFonts w:ascii="Calibri" w:hAnsi="Calibri" w:cs="Calibri"/>
                <w:sz w:val="22"/>
                <w:lang w:val="en-US"/>
              </w:rPr>
            </w:pPr>
            <w:ins w:id="416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6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1C2E0F" w14:textId="77777777" w:rsidR="00C65D9C" w:rsidRPr="00656A28" w:rsidRDefault="00C65D9C" w:rsidP="00C65D9C">
            <w:pPr>
              <w:pStyle w:val="Formalivre"/>
              <w:jc w:val="center"/>
              <w:rPr>
                <w:ins w:id="4169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7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C1FB895" w14:textId="77777777" w:rsidR="00C65D9C" w:rsidRPr="00656A28" w:rsidRDefault="00C65D9C" w:rsidP="00C65D9C">
            <w:pPr>
              <w:pStyle w:val="Formalivre"/>
              <w:jc w:val="center"/>
              <w:rPr>
                <w:ins w:id="4171" w:author="Hugo" w:date="2011-05-06T23:10:00Z"/>
                <w:rFonts w:ascii="Calibri" w:hAnsi="Calibri" w:cs="Calibri"/>
                <w:sz w:val="22"/>
                <w:lang w:val="en-US"/>
              </w:rPr>
            </w:pPr>
            <w:ins w:id="417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3 of the Main Flow</w:t>
              </w:r>
            </w:ins>
          </w:p>
        </w:tc>
      </w:tr>
      <w:tr w:rsidR="00C65D9C" w:rsidRPr="00656A28" w14:paraId="60F658C7" w14:textId="77777777" w:rsidTr="005111E9">
        <w:trPr>
          <w:cantSplit/>
          <w:trHeight w:val="289"/>
          <w:ins w:id="4173" w:author="Hugo" w:date="2011-05-06T23:10:00Z"/>
          <w:trPrChange w:id="417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vAlign w:val="center"/>
            <w:tcPrChange w:id="4175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3BB69B1B" w14:textId="77777777" w:rsidR="00C65D9C" w:rsidRPr="00C65D9C" w:rsidRDefault="00C65D9C" w:rsidP="00C65D9C">
            <w:pPr>
              <w:jc w:val="center"/>
              <w:rPr>
                <w:ins w:id="4176" w:author="Hugo" w:date="2011-05-06T23:10:00Z"/>
                <w:rFonts w:ascii="Calibri" w:hAnsi="Calibri" w:cs="Calibri"/>
                <w:b/>
                <w:lang w:val="en-US"/>
                <w:rPrChange w:id="4177" w:author="Hugo" w:date="2011-05-06T23:11:00Z">
                  <w:rPr>
                    <w:ins w:id="4178" w:author="Hugo" w:date="2011-05-06T23:10:00Z"/>
                    <w:rFonts w:ascii="Calibri" w:hAnsi="Calibri" w:cs="Calibri"/>
                    <w:b/>
                  </w:rPr>
                </w:rPrChange>
              </w:rPr>
            </w:pPr>
            <w:ins w:id="4179" w:author="Hugo" w:date="2011-05-06T23:10:00Z">
              <w:r w:rsidRPr="00C65D9C">
                <w:rPr>
                  <w:rFonts w:ascii="Calibri" w:hAnsi="Calibri" w:cs="Calibri"/>
                  <w:b/>
                  <w:lang w:val="en-US"/>
                  <w:rPrChange w:id="4180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Alternative 7aa:     </w:t>
              </w:r>
            </w:ins>
          </w:p>
          <w:p w14:paraId="67692A9B" w14:textId="77777777" w:rsidR="00C65D9C" w:rsidRPr="00C65D9C" w:rsidRDefault="00C65D9C" w:rsidP="00C65D9C">
            <w:pPr>
              <w:jc w:val="center"/>
              <w:rPr>
                <w:ins w:id="4181" w:author="Hugo" w:date="2011-05-06T23:10:00Z"/>
                <w:rFonts w:ascii="Calibri" w:hAnsi="Calibri" w:cs="Calibri"/>
                <w:b/>
                <w:lang w:val="en-US"/>
                <w:rPrChange w:id="4182" w:author="Hugo" w:date="2011-05-06T23:11:00Z">
                  <w:rPr>
                    <w:ins w:id="4183" w:author="Hugo" w:date="2011-05-06T23:10:00Z"/>
                    <w:rFonts w:ascii="Calibri" w:hAnsi="Calibri" w:cs="Calibri"/>
                    <w:b/>
                  </w:rPr>
                </w:rPrChange>
              </w:rPr>
            </w:pPr>
            <w:ins w:id="4184" w:author="Hugo" w:date="2011-05-06T23:10:00Z">
              <w:r w:rsidRPr="00C65D9C">
                <w:rPr>
                  <w:rFonts w:ascii="Calibri" w:hAnsi="Calibri" w:cs="Calibri"/>
                  <w:b/>
                  <w:lang w:val="en-US"/>
                  <w:rPrChange w:id="4185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  </w:t>
              </w:r>
              <w:r w:rsidRPr="00C65D9C">
                <w:rPr>
                  <w:rFonts w:ascii="Calibri" w:hAnsi="Calibri" w:cs="Calibri"/>
                  <w:lang w:val="en-US"/>
                  <w:rPrChange w:id="4186" w:author="Hugo" w:date="2011-05-06T23:11:00Z">
                    <w:rPr>
                      <w:rFonts w:ascii="Calibri" w:eastAsia="ヒラギノ角ゴ Pro W3" w:hAnsi="Calibri" w:cs="Calibri"/>
                      <w:color w:val="000000"/>
                      <w:sz w:val="24"/>
                      <w:szCs w:val="20"/>
                    </w:rPr>
                  </w:rPrChange>
                </w:rPr>
                <w:t>The answer is No</w:t>
              </w:r>
              <w:r w:rsidRPr="00C65D9C">
                <w:rPr>
                  <w:rFonts w:ascii="Calibri" w:hAnsi="Calibri" w:cs="Calibri"/>
                  <w:b/>
                  <w:lang w:val="en-US"/>
                  <w:rPrChange w:id="4187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      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8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94674E" w14:textId="77777777" w:rsidR="00C65D9C" w:rsidRPr="00656A28" w:rsidRDefault="00C65D9C" w:rsidP="00C65D9C">
            <w:pPr>
              <w:pStyle w:val="Formalivre"/>
              <w:jc w:val="center"/>
              <w:rPr>
                <w:ins w:id="418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9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4C03DD" w14:textId="77777777" w:rsidR="00C65D9C" w:rsidRPr="00656A28" w:rsidRDefault="00C65D9C" w:rsidP="00C65D9C">
            <w:pPr>
              <w:pStyle w:val="Formalivre"/>
              <w:jc w:val="center"/>
              <w:rPr>
                <w:ins w:id="4191" w:author="Hugo" w:date="2011-05-06T23:10:00Z"/>
                <w:rFonts w:ascii="Calibri" w:hAnsi="Calibri" w:cs="Calibri"/>
                <w:sz w:val="22"/>
              </w:rPr>
            </w:pPr>
            <w:ins w:id="419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9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3CF7AB" w14:textId="77777777" w:rsidR="00C65D9C" w:rsidRPr="00656A28" w:rsidRDefault="00C65D9C" w:rsidP="00C65D9C">
            <w:pPr>
              <w:pStyle w:val="Formalivre"/>
              <w:jc w:val="center"/>
              <w:rPr>
                <w:ins w:id="4194" w:author="Hugo" w:date="2011-05-06T23:10:00Z"/>
                <w:rFonts w:ascii="Calibri" w:hAnsi="Calibri" w:cs="Calibri"/>
                <w:sz w:val="22"/>
                <w:lang w:val="en-US"/>
              </w:rPr>
            </w:pPr>
            <w:ins w:id="419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1399D01E" w14:textId="77777777" w:rsidTr="005111E9">
        <w:trPr>
          <w:cantSplit/>
          <w:trHeight w:val="289"/>
          <w:ins w:id="4196" w:author="Hugo" w:date="2011-05-06T23:10:00Z"/>
          <w:trPrChange w:id="419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vAlign w:val="center"/>
            <w:tcPrChange w:id="419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65B8A3AE" w14:textId="77777777" w:rsidR="00C65D9C" w:rsidRPr="00656A28" w:rsidRDefault="00C65D9C" w:rsidP="00C65D9C">
            <w:pPr>
              <w:jc w:val="center"/>
              <w:rPr>
                <w:ins w:id="4199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0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6C3ECC" w14:textId="77777777" w:rsidR="00C65D9C" w:rsidRPr="00656A28" w:rsidRDefault="00C65D9C" w:rsidP="00C65D9C">
            <w:pPr>
              <w:pStyle w:val="Formalivre"/>
              <w:jc w:val="center"/>
              <w:rPr>
                <w:ins w:id="4201" w:author="Hugo" w:date="2011-05-06T23:10:00Z"/>
                <w:rFonts w:ascii="Calibri" w:hAnsi="Calibri" w:cs="Calibri"/>
                <w:sz w:val="22"/>
                <w:lang w:val="en-US"/>
              </w:rPr>
            </w:pPr>
            <w:ins w:id="420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0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B20A3A" w14:textId="77777777" w:rsidR="00C65D9C" w:rsidRPr="00656A28" w:rsidRDefault="00C65D9C" w:rsidP="00C65D9C">
            <w:pPr>
              <w:pStyle w:val="Formalivre"/>
              <w:jc w:val="center"/>
              <w:rPr>
                <w:ins w:id="4204" w:author="Hugo" w:date="2011-05-06T23:10:00Z"/>
                <w:rFonts w:ascii="Calibri" w:hAnsi="Calibri" w:cs="Calibri"/>
                <w:sz w:val="22"/>
              </w:rPr>
            </w:pPr>
            <w:proofErr w:type="spellStart"/>
            <w:ins w:id="4205" w:author="Hugo" w:date="2011-05-06T23:10:00Z">
              <w:r w:rsidRPr="00656A28">
                <w:rPr>
                  <w:rFonts w:ascii="Calibri" w:hAnsi="Calibri" w:cs="Calibri"/>
                  <w:sz w:val="22"/>
                </w:rPr>
                <w:t>Answers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gramStart"/>
              <w:r w:rsidRPr="00656A28">
                <w:rPr>
                  <w:rFonts w:ascii="Calibri" w:hAnsi="Calibri" w:cs="Calibri"/>
                  <w:sz w:val="22"/>
                </w:rPr>
                <w:t>No</w:t>
              </w:r>
              <w:proofErr w:type="gram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0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3F1F1F" w14:textId="77777777" w:rsidR="00C65D9C" w:rsidRPr="00656A28" w:rsidRDefault="00C65D9C" w:rsidP="00C65D9C">
            <w:pPr>
              <w:pStyle w:val="Formalivre"/>
              <w:jc w:val="center"/>
              <w:rPr>
                <w:ins w:id="4207" w:author="Hugo" w:date="2011-05-06T23:10:00Z"/>
                <w:rFonts w:ascii="Calibri" w:hAnsi="Calibri" w:cs="Calibri"/>
                <w:b/>
                <w:sz w:val="22"/>
              </w:rPr>
            </w:pPr>
          </w:p>
        </w:tc>
      </w:tr>
      <w:tr w:rsidR="00C65D9C" w:rsidRPr="001D1635" w14:paraId="579E9EBA" w14:textId="77777777" w:rsidTr="005111E9">
        <w:trPr>
          <w:cantSplit/>
          <w:trHeight w:val="289"/>
          <w:ins w:id="4208" w:author="Hugo" w:date="2011-05-06T23:10:00Z"/>
          <w:trPrChange w:id="4209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vAlign w:val="center"/>
            <w:tcPrChange w:id="4210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0ED1B8F0" w14:textId="77777777" w:rsidR="00C65D9C" w:rsidRPr="00656A28" w:rsidRDefault="00C65D9C" w:rsidP="00C65D9C">
            <w:pPr>
              <w:jc w:val="center"/>
              <w:rPr>
                <w:ins w:id="4211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1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B07ED8" w14:textId="77777777" w:rsidR="00C65D9C" w:rsidRPr="00656A28" w:rsidRDefault="00C65D9C" w:rsidP="00C65D9C">
            <w:pPr>
              <w:pStyle w:val="Formalivre"/>
              <w:jc w:val="center"/>
              <w:rPr>
                <w:ins w:id="4213" w:author="Hugo" w:date="2011-05-06T23:10:00Z"/>
                <w:rFonts w:ascii="Calibri" w:hAnsi="Calibri" w:cs="Calibri"/>
                <w:sz w:val="22"/>
                <w:lang w:val="en-US"/>
              </w:rPr>
            </w:pPr>
            <w:ins w:id="421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1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3FEEC06" w14:textId="77777777" w:rsidR="00C65D9C" w:rsidRPr="00656A28" w:rsidRDefault="00C65D9C" w:rsidP="00C65D9C">
            <w:pPr>
              <w:pStyle w:val="Formalivre"/>
              <w:jc w:val="center"/>
              <w:rPr>
                <w:ins w:id="4216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1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B18DEE" w14:textId="77777777" w:rsidR="00C65D9C" w:rsidRPr="00656A28" w:rsidRDefault="00C65D9C" w:rsidP="00C65D9C">
            <w:pPr>
              <w:pStyle w:val="Formalivre"/>
              <w:jc w:val="center"/>
              <w:rPr>
                <w:ins w:id="4218" w:author="Hugo" w:date="2011-05-06T23:10:00Z"/>
                <w:rFonts w:ascii="Calibri" w:hAnsi="Calibri" w:cs="Calibri"/>
                <w:sz w:val="22"/>
                <w:lang w:val="en-US"/>
              </w:rPr>
            </w:pPr>
            <w:ins w:id="421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3 of the Main Flow</w:t>
              </w:r>
            </w:ins>
          </w:p>
        </w:tc>
      </w:tr>
      <w:tr w:rsidR="00C65D9C" w:rsidRPr="00656A28" w14:paraId="435D2606" w14:textId="77777777" w:rsidTr="005111E9">
        <w:trPr>
          <w:cantSplit/>
          <w:trHeight w:val="289"/>
          <w:ins w:id="4220" w:author="Hugo" w:date="2011-05-06T23:10:00Z"/>
          <w:trPrChange w:id="422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222" w:author="Hugo" w:date="2011-05-06T23:47:00Z">
              <w:tcPr>
                <w:tcW w:w="2578" w:type="dxa"/>
                <w:vMerge w:val="restart"/>
                <w:tcBorders>
                  <w:top w:val="single" w:sz="4" w:space="0" w:color="auto"/>
                  <w:left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7B3C3968" w14:textId="77777777" w:rsidR="00C65D9C" w:rsidRPr="00C65D9C" w:rsidRDefault="00C65D9C" w:rsidP="00C65D9C">
            <w:pPr>
              <w:jc w:val="center"/>
              <w:rPr>
                <w:ins w:id="4223" w:author="Hugo" w:date="2011-05-06T23:10:00Z"/>
                <w:rFonts w:ascii="Calibri" w:hAnsi="Calibri" w:cs="Calibri"/>
                <w:b/>
                <w:lang w:val="en-US"/>
                <w:rPrChange w:id="4224" w:author="Hugo" w:date="2011-05-06T23:11:00Z">
                  <w:rPr>
                    <w:ins w:id="4225" w:author="Hugo" w:date="2011-05-06T23:10:00Z"/>
                    <w:rFonts w:ascii="Calibri" w:hAnsi="Calibri" w:cs="Calibri"/>
                    <w:b/>
                  </w:rPr>
                </w:rPrChange>
              </w:rPr>
            </w:pPr>
            <w:ins w:id="4226" w:author="Hugo" w:date="2011-05-06T23:10:00Z">
              <w:r w:rsidRPr="00C65D9C">
                <w:rPr>
                  <w:rFonts w:ascii="Calibri" w:hAnsi="Calibri" w:cs="Calibri"/>
                  <w:b/>
                  <w:lang w:val="en-US"/>
                  <w:rPrChange w:id="4227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Exception 2a:     </w:t>
              </w:r>
            </w:ins>
          </w:p>
          <w:p w14:paraId="507343F1" w14:textId="77777777" w:rsidR="00C65D9C" w:rsidRPr="00C65D9C" w:rsidRDefault="00C65D9C" w:rsidP="00C65D9C">
            <w:pPr>
              <w:jc w:val="center"/>
              <w:rPr>
                <w:ins w:id="4228" w:author="Hugo" w:date="2011-05-06T23:10:00Z"/>
                <w:rFonts w:ascii="Calibri" w:hAnsi="Calibri" w:cs="Calibri"/>
                <w:b/>
                <w:lang w:val="en-US"/>
                <w:rPrChange w:id="4229" w:author="Hugo" w:date="2011-05-06T23:11:00Z">
                  <w:rPr>
                    <w:ins w:id="4230" w:author="Hugo" w:date="2011-05-06T23:10:00Z"/>
                    <w:rFonts w:ascii="Calibri" w:hAnsi="Calibri" w:cs="Calibri"/>
                    <w:b/>
                  </w:rPr>
                </w:rPrChange>
              </w:rPr>
            </w:pPr>
            <w:ins w:id="4231" w:author="Hugo" w:date="2011-05-06T23:10:00Z">
              <w:r w:rsidRPr="00C65D9C">
                <w:rPr>
                  <w:rFonts w:ascii="Calibri" w:hAnsi="Calibri" w:cs="Calibri"/>
                  <w:b/>
                  <w:lang w:val="en-US"/>
                  <w:rPrChange w:id="4232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  </w:t>
              </w:r>
              <w:r w:rsidRPr="00C65D9C">
                <w:rPr>
                  <w:rFonts w:ascii="Calibri" w:hAnsi="Calibri" w:cs="Calibri"/>
                  <w:lang w:val="en-US"/>
                  <w:rPrChange w:id="4233" w:author="Hugo" w:date="2011-05-06T23:11:00Z">
                    <w:rPr>
                      <w:rFonts w:ascii="Calibri" w:eastAsia="ヒラギノ角ゴ Pro W3" w:hAnsi="Calibri" w:cs="Calibri"/>
                      <w:color w:val="000000"/>
                      <w:sz w:val="24"/>
                      <w:szCs w:val="20"/>
                    </w:rPr>
                  </w:rPrChange>
                </w:rPr>
                <w:t>Invalid Software Data</w:t>
              </w:r>
              <w:r w:rsidRPr="00C65D9C">
                <w:rPr>
                  <w:rFonts w:ascii="Calibri" w:hAnsi="Calibri" w:cs="Calibri"/>
                  <w:b/>
                  <w:lang w:val="en-US"/>
                  <w:rPrChange w:id="4234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      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3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024373" w14:textId="77777777" w:rsidR="00C65D9C" w:rsidRPr="00656A28" w:rsidRDefault="00C65D9C" w:rsidP="00C65D9C">
            <w:pPr>
              <w:pStyle w:val="Formalivre"/>
              <w:jc w:val="center"/>
              <w:rPr>
                <w:ins w:id="423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3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E276E1" w14:textId="77777777" w:rsidR="00C65D9C" w:rsidRPr="00656A28" w:rsidRDefault="00C65D9C" w:rsidP="00C65D9C">
            <w:pPr>
              <w:pStyle w:val="Formalivre"/>
              <w:jc w:val="center"/>
              <w:rPr>
                <w:ins w:id="4238" w:author="Hugo" w:date="2011-05-06T23:10:00Z"/>
                <w:rFonts w:ascii="Calibri" w:hAnsi="Calibri" w:cs="Calibri"/>
                <w:sz w:val="22"/>
              </w:rPr>
            </w:pPr>
            <w:ins w:id="423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4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F7895A" w14:textId="77777777" w:rsidR="00C65D9C" w:rsidRPr="00656A28" w:rsidRDefault="00C65D9C" w:rsidP="00C65D9C">
            <w:pPr>
              <w:pStyle w:val="Formalivre"/>
              <w:jc w:val="center"/>
              <w:rPr>
                <w:ins w:id="4241" w:author="Hugo" w:date="2011-05-06T23:10:00Z"/>
                <w:rFonts w:ascii="Calibri" w:hAnsi="Calibri" w:cs="Calibri"/>
                <w:sz w:val="22"/>
                <w:lang w:val="en-US"/>
              </w:rPr>
            </w:pPr>
            <w:ins w:id="424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32D1A5BD" w14:textId="77777777" w:rsidTr="005111E9">
        <w:trPr>
          <w:cantSplit/>
          <w:trHeight w:val="289"/>
          <w:ins w:id="4243" w:author="Hugo" w:date="2011-05-06T23:10:00Z"/>
          <w:trPrChange w:id="424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245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67889655" w14:textId="77777777" w:rsidR="00C65D9C" w:rsidRPr="00656A28" w:rsidRDefault="00C65D9C" w:rsidP="00C65D9C">
            <w:pPr>
              <w:jc w:val="center"/>
              <w:rPr>
                <w:ins w:id="4246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4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FC3921" w14:textId="77777777" w:rsidR="00C65D9C" w:rsidRPr="00656A28" w:rsidRDefault="00C65D9C" w:rsidP="00C65D9C">
            <w:pPr>
              <w:pStyle w:val="Formalivre"/>
              <w:jc w:val="center"/>
              <w:rPr>
                <w:ins w:id="4248" w:author="Hugo" w:date="2011-05-06T23:10:00Z"/>
                <w:rFonts w:ascii="Calibri" w:hAnsi="Calibri" w:cs="Calibri"/>
                <w:sz w:val="22"/>
                <w:lang w:val="en-US"/>
              </w:rPr>
            </w:pPr>
            <w:ins w:id="424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5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28A9AA" w14:textId="77777777" w:rsidR="00C65D9C" w:rsidRPr="00656A28" w:rsidRDefault="00C65D9C" w:rsidP="00C65D9C">
            <w:pPr>
              <w:pStyle w:val="Formalivre"/>
              <w:jc w:val="center"/>
              <w:rPr>
                <w:ins w:id="4251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5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01B034" w14:textId="77777777" w:rsidR="00C65D9C" w:rsidRPr="00656A28" w:rsidRDefault="00C65D9C" w:rsidP="00C65D9C">
            <w:pPr>
              <w:pStyle w:val="Formalivre"/>
              <w:jc w:val="center"/>
              <w:rPr>
                <w:ins w:id="4253" w:author="Hugo" w:date="2011-05-06T23:10:00Z"/>
                <w:rFonts w:ascii="Calibri" w:hAnsi="Calibri" w:cs="Calibri"/>
                <w:sz w:val="22"/>
                <w:lang w:val="en-US"/>
              </w:rPr>
            </w:pPr>
            <w:ins w:id="4254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17634DE4" w14:textId="77777777" w:rsidTr="005111E9">
        <w:trPr>
          <w:cantSplit/>
          <w:trHeight w:val="289"/>
          <w:ins w:id="4255" w:author="Hugo" w:date="2011-05-06T23:10:00Z"/>
          <w:trPrChange w:id="425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257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2FD01E40" w14:textId="77777777" w:rsidR="00C65D9C" w:rsidRPr="00656A28" w:rsidRDefault="00C65D9C" w:rsidP="00C65D9C">
            <w:pPr>
              <w:jc w:val="center"/>
              <w:rPr>
                <w:ins w:id="4258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5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2547E1" w14:textId="77777777" w:rsidR="00C65D9C" w:rsidRPr="00656A28" w:rsidRDefault="00C65D9C" w:rsidP="00C65D9C">
            <w:pPr>
              <w:pStyle w:val="Formalivre"/>
              <w:jc w:val="center"/>
              <w:rPr>
                <w:ins w:id="4260" w:author="Hugo" w:date="2011-05-06T23:10:00Z"/>
                <w:rFonts w:ascii="Calibri" w:hAnsi="Calibri" w:cs="Calibri"/>
                <w:sz w:val="22"/>
                <w:lang w:val="en-US"/>
              </w:rPr>
            </w:pPr>
            <w:ins w:id="426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6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435948" w14:textId="77777777" w:rsidR="00C65D9C" w:rsidRPr="00656A28" w:rsidRDefault="00C65D9C" w:rsidP="00C65D9C">
            <w:pPr>
              <w:pStyle w:val="Formalivre"/>
              <w:jc w:val="center"/>
              <w:rPr>
                <w:ins w:id="426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6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C4F121" w14:textId="77777777" w:rsidR="00C65D9C" w:rsidRPr="00656A28" w:rsidRDefault="00C65D9C" w:rsidP="00C65D9C">
            <w:pPr>
              <w:pStyle w:val="Formalivre"/>
              <w:jc w:val="center"/>
              <w:rPr>
                <w:ins w:id="4265" w:author="Hugo" w:date="2011-05-06T23:10:00Z"/>
                <w:rFonts w:ascii="Calibri" w:hAnsi="Calibri" w:cs="Calibri"/>
                <w:sz w:val="22"/>
              </w:rPr>
            </w:pPr>
            <w:proofErr w:type="spellStart"/>
            <w:ins w:id="4266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</w:ins>
          </w:p>
        </w:tc>
      </w:tr>
    </w:tbl>
    <w:p w14:paraId="57AFE191" w14:textId="77777777" w:rsidR="00C65D9C" w:rsidRDefault="00C65D9C" w:rsidP="00C65D9C">
      <w:pPr>
        <w:tabs>
          <w:tab w:val="left" w:pos="3660"/>
        </w:tabs>
        <w:rPr>
          <w:ins w:id="4267" w:author="Hugo" w:date="2011-05-06T23:15:00Z"/>
          <w:rFonts w:ascii="Calibri" w:hAnsi="Calibri" w:cs="Calibri"/>
          <w:lang w:bidi="x-none"/>
        </w:rPr>
      </w:pPr>
    </w:p>
    <w:p w14:paraId="0F91ADEA" w14:textId="77777777" w:rsidR="00446966" w:rsidRDefault="00446966" w:rsidP="00C65D9C">
      <w:pPr>
        <w:tabs>
          <w:tab w:val="left" w:pos="3660"/>
        </w:tabs>
        <w:rPr>
          <w:ins w:id="4268" w:author="Hugo" w:date="2011-05-06T23:15:00Z"/>
          <w:rFonts w:ascii="Calibri" w:hAnsi="Calibri" w:cs="Calibri"/>
          <w:lang w:bidi="x-none"/>
        </w:rPr>
      </w:pPr>
    </w:p>
    <w:p w14:paraId="62C99504" w14:textId="77777777" w:rsidR="00446966" w:rsidRPr="00656A28" w:rsidRDefault="00446966" w:rsidP="00C65D9C">
      <w:pPr>
        <w:tabs>
          <w:tab w:val="left" w:pos="3660"/>
        </w:tabs>
        <w:rPr>
          <w:ins w:id="4269" w:author="Hugo" w:date="2011-05-06T23:10:00Z"/>
          <w:rFonts w:ascii="Calibri" w:hAnsi="Calibri" w:cs="Calibri"/>
          <w:lang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4270" w:author="Hugo" w:date="2011-05-06T23:15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4271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1D1635" w14:paraId="2DB9DA23" w14:textId="77777777" w:rsidTr="00446966">
        <w:trPr>
          <w:cantSplit/>
          <w:trHeight w:val="289"/>
          <w:ins w:id="4272" w:author="Hugo" w:date="2011-05-06T23:10:00Z"/>
          <w:trPrChange w:id="4273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74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6D6B4B" w14:textId="77777777" w:rsidR="00C65D9C" w:rsidRPr="00656A28" w:rsidRDefault="00C65D9C" w:rsidP="00C65D9C">
            <w:pPr>
              <w:pStyle w:val="Formalivre"/>
              <w:jc w:val="center"/>
              <w:rPr>
                <w:ins w:id="4275" w:author="Hugo" w:date="2011-05-06T23:10:00Z"/>
                <w:rFonts w:ascii="Calibri" w:hAnsi="Calibri" w:cs="Calibri"/>
                <w:sz w:val="22"/>
                <w:lang w:val="en-US"/>
              </w:rPr>
            </w:pPr>
            <w:ins w:id="4276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4277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4278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Classify Software Characteristics Using SMART method </w:t>
              </w:r>
            </w:ins>
          </w:p>
        </w:tc>
      </w:tr>
      <w:tr w:rsidR="00C65D9C" w:rsidRPr="00656A28" w14:paraId="11015E67" w14:textId="77777777" w:rsidTr="00446966">
        <w:trPr>
          <w:cantSplit/>
          <w:trHeight w:val="289"/>
          <w:ins w:id="4279" w:author="Hugo" w:date="2011-05-06T23:10:00Z"/>
          <w:trPrChange w:id="428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8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F24BE7" w14:textId="77777777" w:rsidR="00C65D9C" w:rsidRPr="00656A28" w:rsidRDefault="00C65D9C" w:rsidP="00C65D9C">
            <w:pPr>
              <w:pStyle w:val="Formalivre"/>
              <w:jc w:val="center"/>
              <w:rPr>
                <w:ins w:id="428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28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8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56B8EE" w14:textId="77777777" w:rsidR="00C65D9C" w:rsidRPr="00656A28" w:rsidRDefault="00C65D9C" w:rsidP="00C65D9C">
            <w:pPr>
              <w:pStyle w:val="Formalivre"/>
              <w:jc w:val="center"/>
              <w:rPr>
                <w:ins w:id="4285" w:author="Hugo" w:date="2011-05-06T23:10:00Z"/>
                <w:rFonts w:ascii="Calibri" w:hAnsi="Calibri" w:cs="Calibri"/>
                <w:sz w:val="22"/>
                <w:lang w:val="en-US"/>
              </w:rPr>
            </w:pPr>
            <w:ins w:id="4286" w:author="Hugo" w:date="2011-05-06T23:10:00Z">
              <w:r w:rsidRPr="009D0127">
                <w:rPr>
                  <w:rFonts w:ascii="Calibri" w:hAnsi="Calibri" w:cs="Calibri"/>
                  <w:sz w:val="22"/>
                  <w:lang w:val="en-US"/>
                </w:rPr>
                <w:t>Cl</w:t>
              </w:r>
              <w:r>
                <w:rPr>
                  <w:rFonts w:ascii="Calibri" w:hAnsi="Calibri" w:cs="Calibri"/>
                  <w:sz w:val="22"/>
                  <w:lang w:val="en-US"/>
                </w:rPr>
                <w:t>assify Software Characteristics</w:t>
              </w:r>
            </w:ins>
          </w:p>
        </w:tc>
      </w:tr>
      <w:tr w:rsidR="00C65D9C" w:rsidRPr="00656A28" w14:paraId="471FF6DB" w14:textId="77777777" w:rsidTr="00446966">
        <w:trPr>
          <w:cantSplit/>
          <w:trHeight w:val="289"/>
          <w:ins w:id="4287" w:author="Hugo" w:date="2011-05-06T23:10:00Z"/>
          <w:trPrChange w:id="4288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89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8F4405" w14:textId="77777777" w:rsidR="00C65D9C" w:rsidRPr="00656A28" w:rsidRDefault="00C65D9C" w:rsidP="00C65D9C">
            <w:pPr>
              <w:pStyle w:val="Formalivre"/>
              <w:jc w:val="center"/>
              <w:rPr>
                <w:ins w:id="4290" w:author="Hugo" w:date="2011-05-06T23:10:00Z"/>
                <w:rFonts w:ascii="Calibri" w:hAnsi="Calibri" w:cs="Calibri"/>
                <w:b/>
                <w:sz w:val="22"/>
              </w:rPr>
            </w:pPr>
            <w:ins w:id="429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92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317346" w14:textId="77777777" w:rsidR="00C65D9C" w:rsidRPr="00656A28" w:rsidRDefault="00C65D9C" w:rsidP="00C65D9C">
            <w:pPr>
              <w:pStyle w:val="Formalivre"/>
              <w:jc w:val="center"/>
              <w:rPr>
                <w:ins w:id="429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3985F04B" w14:textId="77777777" w:rsidTr="00446966">
        <w:trPr>
          <w:cantSplit/>
          <w:trHeight w:val="289"/>
          <w:ins w:id="4294" w:author="Hugo" w:date="2011-05-06T23:10:00Z"/>
          <w:trPrChange w:id="4295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96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4E12C4" w14:textId="77777777" w:rsidR="00C65D9C" w:rsidRPr="00656A28" w:rsidRDefault="00C65D9C" w:rsidP="00C65D9C">
            <w:pPr>
              <w:pStyle w:val="Formalivre"/>
              <w:jc w:val="center"/>
              <w:rPr>
                <w:ins w:id="4297" w:author="Hugo" w:date="2011-05-06T23:10:00Z"/>
                <w:rFonts w:ascii="Calibri" w:hAnsi="Calibri" w:cs="Calibri"/>
                <w:b/>
                <w:sz w:val="22"/>
              </w:rPr>
            </w:pPr>
            <w:ins w:id="429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99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32AF90" w14:textId="77777777" w:rsidR="00C65D9C" w:rsidRPr="00656A28" w:rsidRDefault="00C65D9C" w:rsidP="00C65D9C">
            <w:pPr>
              <w:pStyle w:val="Formalivre"/>
              <w:jc w:val="center"/>
              <w:rPr>
                <w:ins w:id="4300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07C43BBE" w14:textId="77777777" w:rsidTr="00446966">
        <w:trPr>
          <w:cantSplit/>
          <w:trHeight w:val="289"/>
          <w:ins w:id="4301" w:author="Hugo" w:date="2011-05-06T23:10:00Z"/>
          <w:trPrChange w:id="430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0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6043F0" w14:textId="77777777" w:rsidR="00C65D9C" w:rsidRPr="00656A28" w:rsidRDefault="00C65D9C" w:rsidP="00C65D9C">
            <w:pPr>
              <w:pStyle w:val="Formalivre"/>
              <w:jc w:val="center"/>
              <w:rPr>
                <w:ins w:id="4304" w:author="Hugo" w:date="2011-05-06T23:10:00Z"/>
                <w:rFonts w:ascii="Calibri" w:hAnsi="Calibri" w:cs="Calibri"/>
                <w:b/>
                <w:sz w:val="22"/>
              </w:rPr>
            </w:pPr>
            <w:ins w:id="430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0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1B2E19" w14:textId="77777777" w:rsidR="00C65D9C" w:rsidRPr="00656A28" w:rsidRDefault="00C65D9C" w:rsidP="00C65D9C">
            <w:pPr>
              <w:pStyle w:val="Formalivre"/>
              <w:jc w:val="center"/>
              <w:rPr>
                <w:ins w:id="430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2ADEF24E" w14:textId="77777777" w:rsidTr="00446966">
        <w:trPr>
          <w:cantSplit/>
          <w:trHeight w:val="289"/>
          <w:ins w:id="4308" w:author="Hugo" w:date="2011-05-06T23:10:00Z"/>
          <w:trPrChange w:id="4309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10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34A684" w14:textId="77777777" w:rsidR="00C65D9C" w:rsidRPr="00656A28" w:rsidRDefault="00C65D9C" w:rsidP="00C65D9C">
            <w:pPr>
              <w:pStyle w:val="Formalivre"/>
              <w:jc w:val="center"/>
              <w:rPr>
                <w:ins w:id="4311" w:author="Hugo" w:date="2011-05-06T23:10:00Z"/>
                <w:rFonts w:ascii="Calibri" w:hAnsi="Calibri" w:cs="Calibri"/>
                <w:b/>
                <w:sz w:val="22"/>
              </w:rPr>
            </w:pPr>
            <w:ins w:id="431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13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E4DC2A" w14:textId="77777777" w:rsidR="00C65D9C" w:rsidRPr="00656A28" w:rsidRDefault="00C65D9C" w:rsidP="00C65D9C">
            <w:pPr>
              <w:pStyle w:val="Formalivre"/>
              <w:jc w:val="center"/>
              <w:rPr>
                <w:ins w:id="4314" w:author="Hugo" w:date="2011-05-06T23:10:00Z"/>
                <w:rFonts w:ascii="Calibri" w:hAnsi="Calibri" w:cs="Calibri"/>
              </w:rPr>
            </w:pPr>
            <w:ins w:id="4315" w:author="Hugo" w:date="2011-05-06T23:10:00Z">
              <w:r w:rsidRPr="00656A28">
                <w:rPr>
                  <w:rFonts w:ascii="Calibri" w:hAnsi="Calibri" w:cs="Calibri"/>
                </w:rPr>
                <w:t xml:space="preserve">SMART </w:t>
              </w:r>
              <w:proofErr w:type="spellStart"/>
              <w:r w:rsidRPr="00656A28">
                <w:rPr>
                  <w:rFonts w:ascii="Calibri" w:hAnsi="Calibri" w:cs="Calibri"/>
                </w:rPr>
                <w:t>method</w:t>
              </w:r>
              <w:proofErr w:type="spell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was</w:t>
              </w:r>
              <w:proofErr w:type="spell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selected</w:t>
              </w:r>
              <w:proofErr w:type="spellEnd"/>
            </w:ins>
          </w:p>
        </w:tc>
      </w:tr>
      <w:tr w:rsidR="00C65D9C" w:rsidRPr="001D1635" w14:paraId="69FA55C0" w14:textId="77777777" w:rsidTr="00446966">
        <w:trPr>
          <w:cantSplit/>
          <w:trHeight w:val="289"/>
          <w:ins w:id="4316" w:author="Hugo" w:date="2011-05-06T23:10:00Z"/>
          <w:trPrChange w:id="4317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18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0252E8" w14:textId="77777777" w:rsidR="00C65D9C" w:rsidRPr="00656A28" w:rsidRDefault="00C65D9C" w:rsidP="00C65D9C">
            <w:pPr>
              <w:pStyle w:val="Formalivre"/>
              <w:jc w:val="center"/>
              <w:rPr>
                <w:ins w:id="4319" w:author="Hugo" w:date="2011-05-06T23:10:00Z"/>
                <w:rFonts w:ascii="Calibri" w:hAnsi="Calibri" w:cs="Calibri"/>
                <w:b/>
                <w:sz w:val="22"/>
              </w:rPr>
            </w:pPr>
            <w:ins w:id="432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21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336D70" w14:textId="77777777" w:rsidR="00C65D9C" w:rsidRPr="00656A28" w:rsidRDefault="00C65D9C" w:rsidP="00C65D9C">
            <w:pPr>
              <w:pStyle w:val="Formalivre"/>
              <w:jc w:val="center"/>
              <w:rPr>
                <w:ins w:id="4322" w:author="Hugo" w:date="2011-05-06T23:10:00Z"/>
                <w:rFonts w:ascii="Calibri" w:hAnsi="Calibri" w:cs="Calibri"/>
                <w:sz w:val="22"/>
                <w:lang w:val="en-US"/>
              </w:rPr>
            </w:pPr>
            <w:ins w:id="432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Characteristics was classified according the SMART method</w:t>
              </w:r>
            </w:ins>
          </w:p>
        </w:tc>
      </w:tr>
      <w:tr w:rsidR="00C65D9C" w:rsidRPr="00656A28" w14:paraId="764DAE3D" w14:textId="77777777" w:rsidTr="005111E9">
        <w:trPr>
          <w:cantSplit/>
          <w:trHeight w:val="289"/>
          <w:ins w:id="4324" w:author="Hugo" w:date="2011-05-06T23:10:00Z"/>
          <w:trPrChange w:id="432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26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B88E73" w14:textId="77777777" w:rsidR="00C65D9C" w:rsidRPr="00656A28" w:rsidRDefault="00C65D9C" w:rsidP="00C65D9C">
            <w:pPr>
              <w:pStyle w:val="Formalivre"/>
              <w:jc w:val="center"/>
              <w:rPr>
                <w:ins w:id="432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32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29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3DBA9B" w14:textId="77777777" w:rsidR="00C65D9C" w:rsidRPr="00656A28" w:rsidRDefault="00C65D9C" w:rsidP="00C65D9C">
            <w:pPr>
              <w:pStyle w:val="Formalivre"/>
              <w:jc w:val="center"/>
              <w:rPr>
                <w:ins w:id="4330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3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2C8434" w14:textId="77777777" w:rsidR="00C65D9C" w:rsidRPr="00656A28" w:rsidRDefault="00C65D9C" w:rsidP="00C65D9C">
            <w:pPr>
              <w:pStyle w:val="Formalivre"/>
              <w:jc w:val="center"/>
              <w:rPr>
                <w:ins w:id="4332" w:author="Hugo" w:date="2011-05-06T23:10:00Z"/>
                <w:rFonts w:ascii="Calibri" w:hAnsi="Calibri" w:cs="Calibri"/>
                <w:b/>
                <w:sz w:val="22"/>
              </w:rPr>
            </w:pPr>
            <w:ins w:id="433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3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D8AC10" w14:textId="77777777" w:rsidR="00C65D9C" w:rsidRPr="00656A28" w:rsidRDefault="00C65D9C" w:rsidP="00C65D9C">
            <w:pPr>
              <w:pStyle w:val="Formalivre"/>
              <w:jc w:val="center"/>
              <w:rPr>
                <w:ins w:id="4335" w:author="Hugo" w:date="2011-05-06T23:10:00Z"/>
                <w:rFonts w:ascii="Calibri" w:hAnsi="Calibri" w:cs="Calibri"/>
                <w:b/>
                <w:sz w:val="22"/>
              </w:rPr>
            </w:pPr>
            <w:ins w:id="433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4F6EDA8F" w14:textId="77777777" w:rsidTr="005111E9">
        <w:trPr>
          <w:cantSplit/>
          <w:trHeight w:val="289"/>
          <w:ins w:id="4337" w:author="Hugo" w:date="2011-05-06T23:10:00Z"/>
          <w:trPrChange w:id="4338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39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223E7E" w14:textId="77777777" w:rsidR="00C65D9C" w:rsidRPr="00656A28" w:rsidRDefault="00C65D9C" w:rsidP="00C65D9C">
            <w:pPr>
              <w:pStyle w:val="Formalivre"/>
              <w:jc w:val="center"/>
              <w:rPr>
                <w:ins w:id="434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4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C423A4" w14:textId="77777777" w:rsidR="00C65D9C" w:rsidRPr="00656A28" w:rsidRDefault="00C65D9C" w:rsidP="00C65D9C">
            <w:pPr>
              <w:pStyle w:val="Formalivre"/>
              <w:jc w:val="center"/>
              <w:rPr>
                <w:ins w:id="4342" w:author="Hugo" w:date="2011-05-06T23:10:00Z"/>
                <w:rFonts w:ascii="Calibri" w:hAnsi="Calibri" w:cs="Calibri"/>
                <w:sz w:val="22"/>
              </w:rPr>
            </w:pPr>
            <w:ins w:id="4343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4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982971" w14:textId="77777777" w:rsidR="00C65D9C" w:rsidRPr="00656A28" w:rsidRDefault="00C65D9C" w:rsidP="00C65D9C">
            <w:pPr>
              <w:pStyle w:val="Formalivre"/>
              <w:jc w:val="center"/>
              <w:rPr>
                <w:ins w:id="4345" w:author="Hugo" w:date="2011-05-06T23:10:00Z"/>
                <w:rFonts w:ascii="Calibri" w:hAnsi="Calibri" w:cs="Calibri"/>
                <w:sz w:val="22"/>
                <w:lang w:val="en-US"/>
              </w:rPr>
            </w:pPr>
            <w:ins w:id="4346" w:author="Hugo" w:date="2011-05-06T23:10:00Z">
              <w:r w:rsidRPr="00E644A6">
                <w:rPr>
                  <w:rFonts w:ascii="Calibri" w:hAnsi="Calibri" w:cs="Calibri"/>
                  <w:sz w:val="22"/>
                  <w:lang w:val="en-US"/>
                </w:rPr>
                <w:t xml:space="preserve">Select the software </w:t>
              </w:r>
              <w:r>
                <w:rPr>
                  <w:rFonts w:ascii="Calibri" w:hAnsi="Calibri" w:cs="Calibri"/>
                  <w:sz w:val="22"/>
                  <w:lang w:val="en-US"/>
                </w:rPr>
                <w:t>characteristic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4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7A85E1" w14:textId="77777777" w:rsidR="00C65D9C" w:rsidRPr="00656A28" w:rsidRDefault="00C65D9C" w:rsidP="00C65D9C">
            <w:pPr>
              <w:pStyle w:val="Formalivre"/>
              <w:jc w:val="center"/>
              <w:rPr>
                <w:ins w:id="4348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27427108" w14:textId="77777777" w:rsidTr="005111E9">
        <w:trPr>
          <w:cantSplit/>
          <w:trHeight w:val="289"/>
          <w:ins w:id="4349" w:author="Hugo" w:date="2011-05-06T23:10:00Z"/>
          <w:trPrChange w:id="4350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51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C38746" w14:textId="77777777" w:rsidR="00C65D9C" w:rsidRPr="00656A28" w:rsidRDefault="00C65D9C" w:rsidP="00C65D9C">
            <w:pPr>
              <w:pStyle w:val="Formalivre"/>
              <w:jc w:val="center"/>
              <w:rPr>
                <w:ins w:id="435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5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2974C6" w14:textId="77777777" w:rsidR="00C65D9C" w:rsidRPr="00656A28" w:rsidRDefault="00C65D9C" w:rsidP="00C65D9C">
            <w:pPr>
              <w:pStyle w:val="Formalivre"/>
              <w:jc w:val="center"/>
              <w:rPr>
                <w:ins w:id="4354" w:author="Hugo" w:date="2011-05-06T23:10:00Z"/>
                <w:rFonts w:ascii="Calibri" w:hAnsi="Calibri" w:cs="Calibri"/>
                <w:sz w:val="22"/>
              </w:rPr>
            </w:pPr>
            <w:ins w:id="4355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5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71C2CB" w14:textId="77777777" w:rsidR="00C65D9C" w:rsidRPr="00656A28" w:rsidRDefault="00C65D9C" w:rsidP="00C65D9C">
            <w:pPr>
              <w:pStyle w:val="Formalivre"/>
              <w:jc w:val="center"/>
              <w:rPr>
                <w:ins w:id="435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5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4AD10B" w14:textId="77777777" w:rsidR="00C65D9C" w:rsidRPr="00656A28" w:rsidRDefault="00C65D9C" w:rsidP="00C65D9C">
            <w:pPr>
              <w:pStyle w:val="Formalivre"/>
              <w:jc w:val="center"/>
              <w:rPr>
                <w:ins w:id="4359" w:author="Hugo" w:date="2011-05-06T23:10:00Z"/>
                <w:rFonts w:ascii="Calibri" w:hAnsi="Calibri" w:cs="Calibri"/>
                <w:sz w:val="22"/>
                <w:lang w:val="en-US"/>
              </w:rPr>
            </w:pPr>
            <w:ins w:id="4360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Characteristic ID</w:t>
              </w:r>
            </w:ins>
          </w:p>
        </w:tc>
      </w:tr>
      <w:tr w:rsidR="00C65D9C" w:rsidRPr="00656A28" w14:paraId="239A81F6" w14:textId="77777777" w:rsidTr="005111E9">
        <w:trPr>
          <w:cantSplit/>
          <w:trHeight w:val="289"/>
          <w:ins w:id="4361" w:author="Hugo" w:date="2011-05-06T23:10:00Z"/>
          <w:trPrChange w:id="4362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63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F7182C" w14:textId="77777777" w:rsidR="00C65D9C" w:rsidRPr="00656A28" w:rsidRDefault="00C65D9C" w:rsidP="00C65D9C">
            <w:pPr>
              <w:pStyle w:val="Formalivre"/>
              <w:jc w:val="center"/>
              <w:rPr>
                <w:ins w:id="436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65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6728C7" w14:textId="77777777" w:rsidR="00C65D9C" w:rsidRPr="00656A28" w:rsidRDefault="00C65D9C" w:rsidP="00C65D9C">
            <w:pPr>
              <w:pStyle w:val="Formalivre"/>
              <w:jc w:val="center"/>
              <w:rPr>
                <w:ins w:id="4366" w:author="Hugo" w:date="2011-05-06T23:10:00Z"/>
                <w:rFonts w:ascii="Calibri" w:hAnsi="Calibri" w:cs="Calibri"/>
                <w:sz w:val="22"/>
              </w:rPr>
            </w:pPr>
            <w:ins w:id="43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6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941722" w14:textId="77777777" w:rsidR="00C65D9C" w:rsidRPr="00656A28" w:rsidRDefault="00C65D9C" w:rsidP="00C65D9C">
            <w:pPr>
              <w:pStyle w:val="Formalivre"/>
              <w:jc w:val="center"/>
              <w:rPr>
                <w:ins w:id="4369" w:author="Hugo" w:date="2011-05-06T23:10:00Z"/>
                <w:rStyle w:val="hps"/>
                <w:rFonts w:ascii="Calibri" w:hAnsi="Calibri" w:cs="Calibri"/>
                <w:lang w:val="en"/>
              </w:rPr>
            </w:pPr>
            <w:ins w:id="4370" w:author="Hugo" w:date="2011-05-06T23:10:00Z">
              <w:r>
                <w:rPr>
                  <w:rStyle w:val="hps"/>
                  <w:rFonts w:ascii="Calibri" w:hAnsi="Calibri" w:cs="Calibri"/>
                  <w:lang w:val="en"/>
                </w:rPr>
                <w:t>Check characteristics importance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7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486012" w14:textId="77777777" w:rsidR="00C65D9C" w:rsidRPr="00656A28" w:rsidRDefault="00C65D9C" w:rsidP="00C65D9C">
            <w:pPr>
              <w:pStyle w:val="Formalivre"/>
              <w:rPr>
                <w:ins w:id="4372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5C107702" w14:textId="77777777" w:rsidTr="005111E9">
        <w:trPr>
          <w:cantSplit/>
          <w:trHeight w:val="289"/>
          <w:ins w:id="4373" w:author="Hugo" w:date="2011-05-06T23:10:00Z"/>
          <w:trPrChange w:id="4374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75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7871BC" w14:textId="77777777" w:rsidR="00C65D9C" w:rsidRPr="00656A28" w:rsidRDefault="00C65D9C" w:rsidP="00C65D9C">
            <w:pPr>
              <w:pStyle w:val="Formalivre"/>
              <w:jc w:val="center"/>
              <w:rPr>
                <w:ins w:id="437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7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B0426B" w14:textId="77777777" w:rsidR="00C65D9C" w:rsidRPr="00656A28" w:rsidRDefault="00C65D9C" w:rsidP="00C65D9C">
            <w:pPr>
              <w:pStyle w:val="Formalivre"/>
              <w:jc w:val="center"/>
              <w:rPr>
                <w:ins w:id="4378" w:author="Hugo" w:date="2011-05-06T23:10:00Z"/>
                <w:rFonts w:ascii="Calibri" w:hAnsi="Calibri" w:cs="Calibri"/>
                <w:sz w:val="22"/>
              </w:rPr>
            </w:pPr>
            <w:ins w:id="4379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8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F0C5EF" w14:textId="77777777" w:rsidR="00C65D9C" w:rsidRPr="00656A28" w:rsidRDefault="00C65D9C" w:rsidP="00C65D9C">
            <w:pPr>
              <w:pStyle w:val="Formalivre"/>
              <w:jc w:val="center"/>
              <w:rPr>
                <w:ins w:id="4381" w:author="Hugo" w:date="2011-05-06T23:10:00Z"/>
                <w:rFonts w:ascii="Calibri" w:hAnsi="Calibri" w:cs="Calibri"/>
                <w:lang w:val="en-US"/>
              </w:rPr>
            </w:pPr>
            <w:ins w:id="4382" w:author="Hugo" w:date="2011-05-06T23:10:00Z">
              <w:r w:rsidRPr="00656A28">
                <w:rPr>
                  <w:rStyle w:val="hps"/>
                  <w:rFonts w:ascii="Calibri" w:hAnsi="Calibri" w:cs="Calibri"/>
                  <w:lang w:val="en"/>
                </w:rPr>
                <w:t>Give</w:t>
              </w:r>
              <w:r w:rsidRPr="00656A28">
                <w:rPr>
                  <w:rStyle w:val="shorttext"/>
                  <w:rFonts w:ascii="Calibri" w:hAnsi="Calibri" w:cs="Calibri"/>
                  <w:lang w:val="en"/>
                </w:rPr>
                <w:t xml:space="preserve"> </w:t>
              </w:r>
              <w:r>
                <w:rPr>
                  <w:rStyle w:val="hps"/>
                  <w:rFonts w:ascii="Calibri" w:hAnsi="Calibri" w:cs="Calibri"/>
                  <w:lang w:val="en"/>
                </w:rPr>
                <w:t>10 points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8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E62B1B" w14:textId="77777777" w:rsidR="00C65D9C" w:rsidRPr="00656A28" w:rsidRDefault="00C65D9C" w:rsidP="00C65D9C">
            <w:pPr>
              <w:pStyle w:val="Formalivre"/>
              <w:rPr>
                <w:ins w:id="4384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7E778399" w14:textId="77777777" w:rsidTr="005111E9">
        <w:trPr>
          <w:cantSplit/>
          <w:trHeight w:val="289"/>
          <w:ins w:id="4385" w:author="Hugo" w:date="2011-05-06T23:10:00Z"/>
          <w:trPrChange w:id="4386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87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B27D83" w14:textId="77777777" w:rsidR="00C65D9C" w:rsidRPr="00656A28" w:rsidRDefault="00C65D9C" w:rsidP="00C65D9C">
            <w:pPr>
              <w:pStyle w:val="Formalivre"/>
              <w:jc w:val="center"/>
              <w:rPr>
                <w:ins w:id="438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89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85F91C" w14:textId="77777777" w:rsidR="00C65D9C" w:rsidRPr="00656A28" w:rsidRDefault="00C65D9C" w:rsidP="00C65D9C">
            <w:pPr>
              <w:pStyle w:val="Formalivre"/>
              <w:jc w:val="center"/>
              <w:rPr>
                <w:ins w:id="4390" w:author="Hugo" w:date="2011-05-06T23:10:00Z"/>
                <w:rFonts w:ascii="Calibri" w:hAnsi="Calibri" w:cs="Calibri"/>
                <w:sz w:val="22"/>
              </w:rPr>
            </w:pPr>
            <w:ins w:id="4391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92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B27E03" w14:textId="77777777" w:rsidR="00C65D9C" w:rsidRPr="00656A28" w:rsidRDefault="00C65D9C" w:rsidP="00C65D9C">
            <w:pPr>
              <w:pStyle w:val="Formalivre"/>
              <w:jc w:val="center"/>
              <w:rPr>
                <w:ins w:id="4393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9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9926F0" w14:textId="77777777" w:rsidR="00C65D9C" w:rsidRPr="00656A28" w:rsidRDefault="00C65D9C" w:rsidP="00C65D9C">
            <w:pPr>
              <w:pStyle w:val="Formalivre"/>
              <w:jc w:val="center"/>
              <w:rPr>
                <w:ins w:id="4395" w:author="Hugo" w:date="2011-05-06T23:10:00Z"/>
                <w:rFonts w:ascii="Calibri" w:hAnsi="Calibri" w:cs="Calibri"/>
                <w:sz w:val="22"/>
                <w:lang w:val="en-US"/>
              </w:rPr>
            </w:pPr>
            <w:ins w:id="4396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points given</w:t>
              </w:r>
            </w:ins>
          </w:p>
        </w:tc>
      </w:tr>
      <w:tr w:rsidR="00C65D9C" w:rsidRPr="00656A28" w14:paraId="2671AACE" w14:textId="77777777" w:rsidTr="005111E9">
        <w:trPr>
          <w:cantSplit/>
          <w:trHeight w:val="60"/>
          <w:ins w:id="4397" w:author="Hugo" w:date="2011-05-06T23:10:00Z"/>
          <w:trPrChange w:id="4398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99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00908C" w14:textId="77777777" w:rsidR="00C65D9C" w:rsidRPr="00656A28" w:rsidRDefault="00C65D9C" w:rsidP="00C65D9C">
            <w:pPr>
              <w:pStyle w:val="Formalivre"/>
              <w:jc w:val="center"/>
              <w:rPr>
                <w:ins w:id="440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0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B63064" w14:textId="77777777" w:rsidR="00C65D9C" w:rsidRPr="00656A28" w:rsidRDefault="00C65D9C" w:rsidP="00C65D9C">
            <w:pPr>
              <w:pStyle w:val="Formalivre"/>
              <w:jc w:val="center"/>
              <w:rPr>
                <w:ins w:id="4402" w:author="Hugo" w:date="2011-05-06T23:10:00Z"/>
                <w:rFonts w:ascii="Calibri" w:hAnsi="Calibri" w:cs="Calibri"/>
                <w:sz w:val="22"/>
              </w:rPr>
            </w:pPr>
            <w:ins w:id="4403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0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6B2486" w14:textId="77777777" w:rsidR="00C65D9C" w:rsidRPr="00656A28" w:rsidRDefault="00C65D9C" w:rsidP="00C65D9C">
            <w:pPr>
              <w:pStyle w:val="Formalivre"/>
              <w:jc w:val="center"/>
              <w:rPr>
                <w:ins w:id="440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0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650B5D" w14:textId="77777777" w:rsidR="00C65D9C" w:rsidRPr="00656A28" w:rsidRDefault="00C65D9C" w:rsidP="00C65D9C">
            <w:pPr>
              <w:pStyle w:val="Formalivre"/>
              <w:jc w:val="center"/>
              <w:rPr>
                <w:ins w:id="4407" w:author="Hugo" w:date="2011-05-06T23:10:00Z"/>
                <w:rFonts w:ascii="Calibri" w:hAnsi="Calibri" w:cs="Calibri"/>
                <w:lang w:val="en-US"/>
              </w:rPr>
            </w:pPr>
            <w:ins w:id="4408" w:author="Hugo" w:date="2011-05-06T23:10:00Z">
              <w:r w:rsidRPr="00656A28">
                <w:rPr>
                  <w:rFonts w:ascii="Calibri" w:hAnsi="Calibri" w:cs="Calibri"/>
                  <w:lang w:val="en-US"/>
                </w:rPr>
                <w:t>Register classification</w:t>
              </w:r>
            </w:ins>
          </w:p>
        </w:tc>
      </w:tr>
      <w:tr w:rsidR="00C65D9C" w:rsidRPr="001D1635" w14:paraId="60129641" w14:textId="77777777" w:rsidTr="005111E9">
        <w:trPr>
          <w:cantSplit/>
          <w:trHeight w:val="60"/>
          <w:ins w:id="4409" w:author="Hugo" w:date="2011-05-06T23:10:00Z"/>
          <w:trPrChange w:id="4410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11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B26744" w14:textId="77777777" w:rsidR="00C65D9C" w:rsidRPr="00656A28" w:rsidRDefault="00C65D9C" w:rsidP="00C65D9C">
            <w:pPr>
              <w:pStyle w:val="Formalivre"/>
              <w:jc w:val="center"/>
              <w:rPr>
                <w:ins w:id="441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1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309203" w14:textId="77777777" w:rsidR="00C65D9C" w:rsidRPr="00656A28" w:rsidRDefault="00C65D9C" w:rsidP="00C65D9C">
            <w:pPr>
              <w:pStyle w:val="Formalivre"/>
              <w:jc w:val="center"/>
              <w:rPr>
                <w:ins w:id="4414" w:author="Hugo" w:date="2011-05-06T23:10:00Z"/>
                <w:rFonts w:ascii="Calibri" w:hAnsi="Calibri" w:cs="Calibri"/>
                <w:sz w:val="22"/>
              </w:rPr>
            </w:pPr>
            <w:ins w:id="4415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1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5E761A" w14:textId="77777777" w:rsidR="00C65D9C" w:rsidRPr="00656A28" w:rsidRDefault="00C65D9C" w:rsidP="00C65D9C">
            <w:pPr>
              <w:pStyle w:val="Formalivre"/>
              <w:jc w:val="center"/>
              <w:rPr>
                <w:ins w:id="441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1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E58455" w14:textId="77777777" w:rsidR="00C65D9C" w:rsidRPr="00395A11" w:rsidRDefault="00C65D9C" w:rsidP="00C65D9C">
            <w:pPr>
              <w:pStyle w:val="Formalivre"/>
              <w:jc w:val="center"/>
              <w:rPr>
                <w:ins w:id="4419" w:author="Hugo" w:date="2011-05-06T23:10:00Z"/>
                <w:rFonts w:ascii="Calibri" w:hAnsi="Calibri" w:cs="Calibri"/>
                <w:lang w:val="en-US"/>
              </w:rPr>
            </w:pPr>
            <w:ins w:id="4420" w:author="Hugo" w:date="2011-05-06T23:10:00Z">
              <w:r>
                <w:rPr>
                  <w:rFonts w:ascii="Calibri" w:hAnsi="Calibri" w:cs="Calibri"/>
                  <w:lang w:val="en-US"/>
                </w:rPr>
                <w:t>Increase the number of characteristics  classified</w:t>
              </w:r>
            </w:ins>
          </w:p>
        </w:tc>
      </w:tr>
      <w:tr w:rsidR="00C65D9C" w:rsidRPr="001D1635" w14:paraId="7AF9C0F0" w14:textId="77777777" w:rsidTr="005111E9">
        <w:trPr>
          <w:cantSplit/>
          <w:trHeight w:val="60"/>
          <w:ins w:id="4421" w:author="Hugo" w:date="2011-05-06T23:10:00Z"/>
          <w:trPrChange w:id="4422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23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1B3299" w14:textId="77777777" w:rsidR="00C65D9C" w:rsidRPr="008B2F5C" w:rsidRDefault="00C65D9C" w:rsidP="00C65D9C">
            <w:pPr>
              <w:pStyle w:val="Formalivre"/>
              <w:jc w:val="center"/>
              <w:rPr>
                <w:ins w:id="4424" w:author="Hugo" w:date="2011-05-06T23:10:00Z"/>
                <w:rFonts w:ascii="Calibri" w:hAnsi="Calibri" w:cs="Calibri"/>
                <w:lang w:val="en-US"/>
                <w:rPrChange w:id="4425" w:author="Isa" w:date="2011-05-29T01:04:00Z">
                  <w:rPr>
                    <w:ins w:id="442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2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710281" w14:textId="77777777" w:rsidR="00C65D9C" w:rsidRPr="00656A28" w:rsidRDefault="00C65D9C" w:rsidP="00C65D9C">
            <w:pPr>
              <w:pStyle w:val="Formalivre"/>
              <w:jc w:val="center"/>
              <w:rPr>
                <w:ins w:id="4428" w:author="Hugo" w:date="2011-05-06T23:10:00Z"/>
                <w:rFonts w:ascii="Calibri" w:hAnsi="Calibri" w:cs="Calibri"/>
                <w:sz w:val="22"/>
              </w:rPr>
            </w:pPr>
            <w:ins w:id="4429" w:author="Hugo" w:date="2011-05-06T23:10:00Z">
              <w:r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3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79F06C" w14:textId="77777777" w:rsidR="00C65D9C" w:rsidRPr="00656A28" w:rsidRDefault="00C65D9C" w:rsidP="00C65D9C">
            <w:pPr>
              <w:pStyle w:val="Formalivre"/>
              <w:jc w:val="center"/>
              <w:rPr>
                <w:ins w:id="443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3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0925BD" w14:textId="77777777" w:rsidR="00C65D9C" w:rsidRPr="001F1D04" w:rsidRDefault="00C65D9C" w:rsidP="00C65D9C">
            <w:pPr>
              <w:pStyle w:val="Formalivre"/>
              <w:jc w:val="center"/>
              <w:rPr>
                <w:ins w:id="4433" w:author="Hugo" w:date="2011-05-06T23:10:00Z"/>
                <w:rFonts w:ascii="Calibri" w:hAnsi="Calibri" w:cs="Calibri"/>
                <w:sz w:val="22"/>
                <w:lang w:val="en-US"/>
              </w:rPr>
            </w:pPr>
            <w:ins w:id="4434" w:author="Hugo" w:date="2011-05-06T23:10:00Z">
              <w:r w:rsidRPr="001F1D04">
                <w:rPr>
                  <w:rFonts w:ascii="Calibri" w:hAnsi="Calibri" w:cs="Calibri"/>
                  <w:sz w:val="22"/>
                  <w:lang w:val="en-US"/>
                </w:rPr>
                <w:t xml:space="preserve">Check if the number </w:t>
              </w:r>
              <w:r>
                <w:rPr>
                  <w:rFonts w:ascii="Calibri" w:hAnsi="Calibri" w:cs="Calibri"/>
                  <w:sz w:val="22"/>
                  <w:lang w:val="en-US"/>
                </w:rPr>
                <w:t>of characteristics classified</w:t>
              </w:r>
              <w:r>
                <w:rPr>
                  <w:rFonts w:ascii="Calibri" w:hAnsi="Calibri" w:cs="Calibri"/>
                  <w:lang w:val="en-US"/>
                </w:rPr>
                <w:t xml:space="preserve"> is equals to the number of characteristics selected</w:t>
              </w:r>
            </w:ins>
          </w:p>
        </w:tc>
      </w:tr>
      <w:tr w:rsidR="00C65D9C" w:rsidRPr="00656A28" w14:paraId="5B607332" w14:textId="77777777" w:rsidTr="005111E9">
        <w:trPr>
          <w:cantSplit/>
          <w:trHeight w:val="60"/>
          <w:ins w:id="4435" w:author="Hugo" w:date="2011-05-06T23:10:00Z"/>
          <w:trPrChange w:id="4436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37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6BAC00" w14:textId="77777777" w:rsidR="00C65D9C" w:rsidRPr="008B2F5C" w:rsidRDefault="00C65D9C" w:rsidP="00C65D9C">
            <w:pPr>
              <w:pStyle w:val="Formalivre"/>
              <w:jc w:val="center"/>
              <w:rPr>
                <w:ins w:id="4438" w:author="Hugo" w:date="2011-05-06T23:10:00Z"/>
                <w:rFonts w:ascii="Calibri" w:hAnsi="Calibri" w:cs="Calibri"/>
                <w:lang w:val="en-US"/>
                <w:rPrChange w:id="4439" w:author="Isa" w:date="2011-05-29T01:04:00Z">
                  <w:rPr>
                    <w:ins w:id="444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4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B25CBB" w14:textId="77777777" w:rsidR="00C65D9C" w:rsidRPr="00656A28" w:rsidRDefault="00C65D9C" w:rsidP="00C65D9C">
            <w:pPr>
              <w:pStyle w:val="Formalivre"/>
              <w:jc w:val="center"/>
              <w:rPr>
                <w:ins w:id="4442" w:author="Hugo" w:date="2011-05-06T23:10:00Z"/>
                <w:rFonts w:ascii="Calibri" w:hAnsi="Calibri" w:cs="Calibri"/>
                <w:sz w:val="22"/>
              </w:rPr>
            </w:pPr>
            <w:ins w:id="4443" w:author="Hugo" w:date="2011-05-06T23:10:00Z">
              <w:r>
                <w:rPr>
                  <w:rFonts w:ascii="Calibri" w:hAnsi="Calibri" w:cs="Calibri"/>
                  <w:sz w:val="22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4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9C5EE2" w14:textId="77777777" w:rsidR="00C65D9C" w:rsidRPr="00656A28" w:rsidRDefault="00C65D9C" w:rsidP="00C65D9C">
            <w:pPr>
              <w:pStyle w:val="Formalivre"/>
              <w:jc w:val="center"/>
              <w:rPr>
                <w:ins w:id="4445" w:author="Hugo" w:date="2011-05-06T23:10:00Z"/>
                <w:rFonts w:ascii="Calibri" w:hAnsi="Calibri" w:cs="Calibri"/>
              </w:rPr>
            </w:pPr>
            <w:proofErr w:type="spellStart"/>
            <w:ins w:id="4446" w:author="Hugo" w:date="2011-05-06T23:10:00Z">
              <w:r w:rsidRPr="00656A28">
                <w:rPr>
                  <w:rFonts w:ascii="Calibri" w:hAnsi="Calibri" w:cs="Calibri"/>
                </w:rPr>
                <w:t>Validate</w:t>
              </w:r>
              <w:proofErr w:type="spell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classification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4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F0BBC7" w14:textId="77777777" w:rsidR="00C65D9C" w:rsidRPr="00656A28" w:rsidRDefault="00C65D9C" w:rsidP="00C65D9C">
            <w:pPr>
              <w:pStyle w:val="Formalivre"/>
              <w:jc w:val="center"/>
              <w:rPr>
                <w:ins w:id="4448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3DEB3E59" w14:textId="77777777" w:rsidTr="005111E9">
        <w:trPr>
          <w:cantSplit/>
          <w:trHeight w:val="60"/>
          <w:ins w:id="4449" w:author="Hugo" w:date="2011-05-06T23:10:00Z"/>
          <w:trPrChange w:id="4450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51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301DF5" w14:textId="77777777" w:rsidR="00C65D9C" w:rsidRPr="00656A28" w:rsidRDefault="00C65D9C" w:rsidP="00C65D9C">
            <w:pPr>
              <w:pStyle w:val="Formalivre"/>
              <w:jc w:val="center"/>
              <w:rPr>
                <w:ins w:id="445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5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F9FCD9" w14:textId="77777777" w:rsidR="00C65D9C" w:rsidRPr="00656A28" w:rsidRDefault="00C65D9C" w:rsidP="00C65D9C">
            <w:pPr>
              <w:pStyle w:val="Formalivre"/>
              <w:jc w:val="center"/>
              <w:rPr>
                <w:ins w:id="4454" w:author="Hugo" w:date="2011-05-06T23:10:00Z"/>
                <w:rFonts w:ascii="Calibri" w:hAnsi="Calibri" w:cs="Calibri"/>
                <w:sz w:val="22"/>
              </w:rPr>
            </w:pPr>
            <w:ins w:id="4455" w:author="Hugo" w:date="2011-05-06T23:10:00Z">
              <w:r>
                <w:rPr>
                  <w:rFonts w:ascii="Calibri" w:hAnsi="Calibri" w:cs="Calibri"/>
                  <w:sz w:val="22"/>
                </w:rPr>
                <w:t>10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5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65D731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4457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5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FD3BC7" w14:textId="77777777" w:rsidR="00C65D9C" w:rsidRPr="00656A28" w:rsidRDefault="00C65D9C" w:rsidP="00C65D9C">
            <w:pPr>
              <w:pStyle w:val="Formalivre"/>
              <w:jc w:val="center"/>
              <w:rPr>
                <w:ins w:id="4459" w:author="Hugo" w:date="2011-05-06T23:10:00Z"/>
                <w:rFonts w:ascii="Calibri" w:hAnsi="Calibri" w:cs="Calibri"/>
                <w:lang w:val="en-US"/>
              </w:rPr>
            </w:pPr>
            <w:ins w:id="4460" w:author="Hugo" w:date="2011-05-06T23:10:00Z">
              <w:r w:rsidRPr="00656A28">
                <w:rPr>
                  <w:rFonts w:ascii="Calibri" w:hAnsi="Calibri" w:cs="Calibri"/>
                  <w:lang w:val="en-US"/>
                </w:rPr>
                <w:t>Report Operation Success</w:t>
              </w:r>
            </w:ins>
          </w:p>
        </w:tc>
      </w:tr>
      <w:tr w:rsidR="00C65D9C" w:rsidRPr="00656A28" w14:paraId="5D6CB8E0" w14:textId="77777777" w:rsidTr="005111E9">
        <w:trPr>
          <w:cantSplit/>
          <w:trHeight w:val="60"/>
          <w:ins w:id="4461" w:author="Hugo" w:date="2011-05-06T23:10:00Z"/>
          <w:trPrChange w:id="4462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63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C3BC52" w14:textId="77777777" w:rsidR="00C65D9C" w:rsidRPr="004E4CA5" w:rsidRDefault="00C65D9C" w:rsidP="00C65D9C">
            <w:pPr>
              <w:pStyle w:val="Formalivre"/>
              <w:jc w:val="center"/>
              <w:rPr>
                <w:ins w:id="4464" w:author="Hugo" w:date="2011-05-06T23:10:00Z"/>
                <w:rFonts w:ascii="Calibri" w:hAnsi="Calibri" w:cs="Calibri"/>
                <w:lang w:val="en-US"/>
              </w:rPr>
            </w:pPr>
            <w:ins w:id="4465" w:author="Hugo" w:date="2011-05-06T23:10:00Z">
              <w:r w:rsidRPr="008B2F5C">
                <w:rPr>
                  <w:rFonts w:ascii="Calibri" w:hAnsi="Calibri" w:cs="Calibri"/>
                  <w:lang w:val="en-US"/>
                  <w:rPrChange w:id="4466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Alternative </w:t>
              </w:r>
              <w:r w:rsidRPr="004E4CA5">
                <w:rPr>
                  <w:rFonts w:ascii="Calibri" w:hAnsi="Calibri" w:cs="Calibri"/>
                  <w:lang w:val="en-US"/>
                </w:rPr>
                <w:t>4</w:t>
              </w:r>
              <w:r>
                <w:rPr>
                  <w:rFonts w:ascii="Calibri" w:hAnsi="Calibri" w:cs="Calibri"/>
                  <w:lang w:val="en-US"/>
                </w:rPr>
                <w:t>a</w:t>
              </w:r>
              <w:r w:rsidRPr="008B2F5C">
                <w:rPr>
                  <w:rFonts w:ascii="Calibri" w:hAnsi="Calibri" w:cs="Calibri"/>
                  <w:lang w:val="en-US"/>
                  <w:rPrChange w:id="4467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:       </w:t>
              </w:r>
              <w:r w:rsidRPr="004E4CA5">
                <w:rPr>
                  <w:rFonts w:ascii="Calibri" w:hAnsi="Calibri" w:cs="Calibri"/>
                  <w:b/>
                  <w:lang w:val="en-US"/>
                </w:rPr>
                <w:t>Characteristic is not the least important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68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1C3D0D" w14:textId="77777777" w:rsidR="00C65D9C" w:rsidRPr="004E4CA5" w:rsidRDefault="00C65D9C" w:rsidP="00C65D9C">
            <w:pPr>
              <w:pStyle w:val="Formalivre"/>
              <w:jc w:val="center"/>
              <w:rPr>
                <w:ins w:id="446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70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5EFC75" w14:textId="77777777" w:rsidR="00C65D9C" w:rsidRPr="00DE5581" w:rsidRDefault="00C65D9C" w:rsidP="00C65D9C">
            <w:pPr>
              <w:pStyle w:val="Formalivre"/>
              <w:ind w:right="10"/>
              <w:jc w:val="center"/>
              <w:rPr>
                <w:ins w:id="4471" w:author="Hugo" w:date="2011-05-06T23:10:00Z"/>
                <w:rFonts w:ascii="Calibri" w:hAnsi="Calibri" w:cs="Calibri"/>
                <w:b/>
                <w:sz w:val="22"/>
              </w:rPr>
            </w:pPr>
            <w:ins w:id="4472" w:author="Hugo" w:date="2011-05-06T23:10:00Z">
              <w:r w:rsidRPr="00DE5581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73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07DB17" w14:textId="77777777" w:rsidR="00C65D9C" w:rsidRPr="00DE5581" w:rsidRDefault="00C65D9C" w:rsidP="00C65D9C">
            <w:pPr>
              <w:pStyle w:val="Formalivre"/>
              <w:jc w:val="center"/>
              <w:rPr>
                <w:ins w:id="4474" w:author="Hugo" w:date="2011-05-06T23:10:00Z"/>
                <w:rFonts w:ascii="Calibri" w:hAnsi="Calibri" w:cs="Calibri"/>
                <w:b/>
                <w:lang w:val="en-US"/>
              </w:rPr>
            </w:pPr>
            <w:ins w:id="4475" w:author="Hugo" w:date="2011-05-06T23:10:00Z">
              <w:r w:rsidRPr="00DE5581">
                <w:rPr>
                  <w:rFonts w:ascii="Calibri" w:hAnsi="Calibri" w:cs="Calibri"/>
                  <w:b/>
                  <w:lang w:val="en-US"/>
                </w:rPr>
                <w:t>System Response</w:t>
              </w:r>
            </w:ins>
          </w:p>
        </w:tc>
      </w:tr>
      <w:tr w:rsidR="00C65D9C" w:rsidRPr="001D1635" w14:paraId="7323E724" w14:textId="77777777" w:rsidTr="005111E9">
        <w:trPr>
          <w:cantSplit/>
          <w:trHeight w:val="60"/>
          <w:ins w:id="4476" w:author="Hugo" w:date="2011-05-06T23:10:00Z"/>
          <w:trPrChange w:id="4477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78" w:author="Hugo" w:date="2011-05-06T23:48:00Z">
              <w:tcPr>
                <w:tcW w:w="2578" w:type="dxa"/>
                <w:vMerge/>
                <w:tcBorders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FD5A12" w14:textId="77777777" w:rsidR="00C65D9C" w:rsidRPr="004E4CA5" w:rsidRDefault="00C65D9C" w:rsidP="00C65D9C">
            <w:pPr>
              <w:pStyle w:val="Formalivre"/>
              <w:jc w:val="center"/>
              <w:rPr>
                <w:ins w:id="447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8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751F35" w14:textId="77777777" w:rsidR="00C65D9C" w:rsidRPr="004E4CA5" w:rsidRDefault="00C65D9C" w:rsidP="00C65D9C">
            <w:pPr>
              <w:pStyle w:val="Formalivre"/>
              <w:jc w:val="center"/>
              <w:rPr>
                <w:ins w:id="4481" w:author="Hugo" w:date="2011-05-06T23:10:00Z"/>
                <w:rFonts w:ascii="Calibri" w:hAnsi="Calibri" w:cs="Calibri"/>
                <w:sz w:val="22"/>
              </w:rPr>
            </w:pPr>
            <w:ins w:id="4482" w:author="Hugo" w:date="2011-05-06T23:10:00Z">
              <w:r w:rsidRPr="004E4CA5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8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3B16B6" w14:textId="77777777" w:rsidR="00C65D9C" w:rsidRPr="004E4CA5" w:rsidRDefault="00C65D9C" w:rsidP="00C65D9C">
            <w:pPr>
              <w:pStyle w:val="Formalivre"/>
              <w:ind w:right="10"/>
              <w:jc w:val="center"/>
              <w:rPr>
                <w:ins w:id="4484" w:author="Hugo" w:date="2011-05-06T23:10:00Z"/>
                <w:rFonts w:ascii="Calibri" w:hAnsi="Calibri" w:cs="Calibri"/>
                <w:sz w:val="22"/>
                <w:lang w:val="en-US"/>
              </w:rPr>
            </w:pPr>
            <w:ins w:id="4485" w:author="Hugo" w:date="2011-05-06T23:10:00Z">
              <w:r w:rsidRPr="004E4CA5">
                <w:rPr>
                  <w:rFonts w:ascii="Calibri" w:hAnsi="Calibri" w:cs="Calibri"/>
                  <w:sz w:val="22"/>
                  <w:lang w:val="en-US"/>
                </w:rPr>
                <w:t>Give more than 10 points according to the importance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8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E31186" w14:textId="77777777" w:rsidR="00C65D9C" w:rsidRPr="004E4CA5" w:rsidRDefault="00C65D9C" w:rsidP="00C65D9C">
            <w:pPr>
              <w:pStyle w:val="Formalivre"/>
              <w:jc w:val="center"/>
              <w:rPr>
                <w:ins w:id="4487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1D1635" w14:paraId="477E7B7A" w14:textId="77777777" w:rsidTr="005111E9">
        <w:trPr>
          <w:cantSplit/>
          <w:trHeight w:val="60"/>
          <w:ins w:id="4488" w:author="Hugo" w:date="2011-05-06T23:10:00Z"/>
          <w:trPrChange w:id="4489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90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674963" w14:textId="77777777" w:rsidR="00C65D9C" w:rsidRPr="008B2F5C" w:rsidRDefault="00C65D9C" w:rsidP="00C65D9C">
            <w:pPr>
              <w:pStyle w:val="Formalivre"/>
              <w:jc w:val="center"/>
              <w:rPr>
                <w:ins w:id="4491" w:author="Hugo" w:date="2011-05-06T23:10:00Z"/>
                <w:rFonts w:ascii="Calibri" w:hAnsi="Calibri" w:cs="Calibri"/>
                <w:lang w:val="en-US"/>
                <w:rPrChange w:id="4492" w:author="Isa" w:date="2011-05-29T01:04:00Z">
                  <w:rPr>
                    <w:ins w:id="4493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9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7737CC" w14:textId="77777777" w:rsidR="00C65D9C" w:rsidRPr="004E4CA5" w:rsidRDefault="00C65D9C" w:rsidP="00C65D9C">
            <w:pPr>
              <w:pStyle w:val="Formalivre"/>
              <w:jc w:val="center"/>
              <w:rPr>
                <w:ins w:id="4495" w:author="Hugo" w:date="2011-05-06T23:10:00Z"/>
                <w:rFonts w:ascii="Calibri" w:hAnsi="Calibri" w:cs="Calibri"/>
                <w:sz w:val="22"/>
              </w:rPr>
            </w:pPr>
            <w:ins w:id="4496" w:author="Hugo" w:date="2011-05-06T23:10:00Z">
              <w:r w:rsidRPr="004E4CA5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9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A48F56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4498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9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1BA465" w14:textId="77777777" w:rsidR="00C65D9C" w:rsidRPr="004E4CA5" w:rsidRDefault="00C65D9C" w:rsidP="00C65D9C">
            <w:pPr>
              <w:pStyle w:val="Formalivre"/>
              <w:jc w:val="center"/>
              <w:rPr>
                <w:ins w:id="4500" w:author="Hugo" w:date="2011-05-06T23:10:00Z"/>
                <w:rFonts w:ascii="Calibri" w:hAnsi="Calibri" w:cs="Calibri"/>
                <w:lang w:val="en-US"/>
              </w:rPr>
            </w:pPr>
            <w:ins w:id="4501" w:author="Hugo" w:date="2011-05-06T23:10:00Z">
              <w:r w:rsidRPr="004E4CA5">
                <w:rPr>
                  <w:rFonts w:ascii="Calibri" w:hAnsi="Calibri" w:cs="Calibri"/>
                  <w:lang w:val="en-US"/>
                </w:rPr>
                <w:t xml:space="preserve">Returns to </w:t>
              </w:r>
              <w:r>
                <w:rPr>
                  <w:rFonts w:ascii="Calibri" w:hAnsi="Calibri" w:cs="Calibri"/>
                  <w:lang w:val="en-US"/>
                </w:rPr>
                <w:t>5</w:t>
              </w:r>
              <w:r w:rsidRPr="004E4CA5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  <w:tr w:rsidR="00C65D9C" w:rsidRPr="004E4CA5" w14:paraId="4BDC325A" w14:textId="77777777" w:rsidTr="005111E9">
        <w:trPr>
          <w:cantSplit/>
          <w:trHeight w:val="60"/>
          <w:ins w:id="4502" w:author="Hugo" w:date="2011-05-06T23:10:00Z"/>
          <w:trPrChange w:id="4503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04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53C76B" w14:textId="77777777" w:rsidR="00C65D9C" w:rsidRPr="004E4CA5" w:rsidRDefault="00C65D9C" w:rsidP="00C65D9C">
            <w:pPr>
              <w:pStyle w:val="Formalivre"/>
              <w:jc w:val="center"/>
              <w:rPr>
                <w:ins w:id="4505" w:author="Hugo" w:date="2011-05-06T23:10:00Z"/>
                <w:rFonts w:ascii="Calibri" w:hAnsi="Calibri" w:cs="Calibri"/>
                <w:lang w:val="en-US"/>
              </w:rPr>
            </w:pPr>
            <w:ins w:id="4506" w:author="Hugo" w:date="2011-05-06T23:10:00Z">
              <w:r w:rsidRPr="008B2F5C">
                <w:rPr>
                  <w:rFonts w:ascii="Calibri" w:hAnsi="Calibri" w:cs="Calibri"/>
                  <w:lang w:val="en-US"/>
                  <w:rPrChange w:id="4507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Alternative </w:t>
              </w:r>
              <w:r>
                <w:rPr>
                  <w:rFonts w:ascii="Calibri" w:hAnsi="Calibri" w:cs="Calibri"/>
                  <w:lang w:val="en-US"/>
                </w:rPr>
                <w:t>8a</w:t>
              </w:r>
              <w:r w:rsidRPr="008B2F5C">
                <w:rPr>
                  <w:rFonts w:ascii="Calibri" w:hAnsi="Calibri" w:cs="Calibri"/>
                  <w:lang w:val="en-US"/>
                  <w:rPrChange w:id="4508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:       </w:t>
              </w:r>
              <w:r w:rsidRPr="00DE5581">
                <w:rPr>
                  <w:rFonts w:ascii="Calibri" w:hAnsi="Calibri" w:cs="Calibri"/>
                  <w:lang w:val="en-US"/>
                </w:rPr>
                <w:t xml:space="preserve">             </w:t>
              </w:r>
              <w:r>
                <w:rPr>
                  <w:rFonts w:ascii="Calibri" w:hAnsi="Calibri" w:cs="Calibri"/>
                  <w:b/>
                  <w:lang w:val="en-US"/>
                </w:rPr>
                <w:t xml:space="preserve">The </w:t>
              </w:r>
              <w:proofErr w:type="spellStart"/>
              <w:r>
                <w:rPr>
                  <w:rFonts w:ascii="Calibri" w:hAnsi="Calibri" w:cs="Calibri"/>
                  <w:b/>
                  <w:lang w:val="en-US"/>
                </w:rPr>
                <w:t>numbesr</w:t>
              </w:r>
              <w:proofErr w:type="spellEnd"/>
              <w:r>
                <w:rPr>
                  <w:rFonts w:ascii="Calibri" w:hAnsi="Calibri" w:cs="Calibri"/>
                  <w:b/>
                  <w:lang w:val="en-US"/>
                </w:rPr>
                <w:t xml:space="preserve"> aren’t equals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09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163461" w14:textId="77777777" w:rsidR="00C65D9C" w:rsidRPr="004E4CA5" w:rsidRDefault="00C65D9C" w:rsidP="00C65D9C">
            <w:pPr>
              <w:pStyle w:val="Formalivre"/>
              <w:jc w:val="center"/>
              <w:rPr>
                <w:ins w:id="451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11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E44547" w14:textId="77777777" w:rsidR="00C65D9C" w:rsidRPr="00DE5581" w:rsidRDefault="00C65D9C" w:rsidP="00C65D9C">
            <w:pPr>
              <w:pStyle w:val="Formalivre"/>
              <w:ind w:right="10"/>
              <w:jc w:val="center"/>
              <w:rPr>
                <w:ins w:id="4512" w:author="Hugo" w:date="2011-05-06T23:10:00Z"/>
                <w:rFonts w:ascii="Calibri" w:hAnsi="Calibri" w:cs="Calibri"/>
                <w:b/>
                <w:sz w:val="22"/>
              </w:rPr>
            </w:pPr>
            <w:ins w:id="4513" w:author="Hugo" w:date="2011-05-06T23:10:00Z">
              <w:r w:rsidRPr="00DE5581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14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429F0B" w14:textId="77777777" w:rsidR="00C65D9C" w:rsidRPr="00DE5581" w:rsidRDefault="00C65D9C" w:rsidP="00C65D9C">
            <w:pPr>
              <w:pStyle w:val="Formalivre"/>
              <w:jc w:val="center"/>
              <w:rPr>
                <w:ins w:id="4515" w:author="Hugo" w:date="2011-05-06T23:10:00Z"/>
                <w:rFonts w:ascii="Calibri" w:hAnsi="Calibri" w:cs="Calibri"/>
                <w:b/>
                <w:lang w:val="en-US"/>
              </w:rPr>
            </w:pPr>
            <w:ins w:id="4516" w:author="Hugo" w:date="2011-05-06T23:10:00Z">
              <w:r w:rsidRPr="00DE5581">
                <w:rPr>
                  <w:rFonts w:ascii="Calibri" w:hAnsi="Calibri" w:cs="Calibri"/>
                  <w:b/>
                  <w:lang w:val="en-US"/>
                </w:rPr>
                <w:t>System Response</w:t>
              </w:r>
            </w:ins>
          </w:p>
        </w:tc>
      </w:tr>
      <w:tr w:rsidR="00C65D9C" w:rsidRPr="001D1635" w14:paraId="64ED7DB4" w14:textId="77777777" w:rsidTr="005111E9">
        <w:trPr>
          <w:cantSplit/>
          <w:trHeight w:val="60"/>
          <w:ins w:id="4517" w:author="Hugo" w:date="2011-05-06T23:10:00Z"/>
          <w:trPrChange w:id="4518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19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8479DD" w14:textId="77777777" w:rsidR="00C65D9C" w:rsidRPr="004E4CA5" w:rsidRDefault="00C65D9C" w:rsidP="00C65D9C">
            <w:pPr>
              <w:pStyle w:val="Formalivre"/>
              <w:jc w:val="center"/>
              <w:rPr>
                <w:ins w:id="452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2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4404F3" w14:textId="77777777" w:rsidR="00C65D9C" w:rsidRPr="004E4CA5" w:rsidRDefault="00C65D9C" w:rsidP="00C65D9C">
            <w:pPr>
              <w:pStyle w:val="Formalivre"/>
              <w:jc w:val="center"/>
              <w:rPr>
                <w:ins w:id="4522" w:author="Hugo" w:date="2011-05-06T23:10:00Z"/>
                <w:rFonts w:ascii="Calibri" w:hAnsi="Calibri" w:cs="Calibri"/>
                <w:sz w:val="22"/>
              </w:rPr>
            </w:pPr>
            <w:ins w:id="4523" w:author="Hugo" w:date="2011-05-06T23:10:00Z">
              <w:r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2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7ECD2C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4525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2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91E43B" w14:textId="77777777" w:rsidR="00C65D9C" w:rsidRPr="004E4CA5" w:rsidRDefault="00C65D9C" w:rsidP="00C65D9C">
            <w:pPr>
              <w:pStyle w:val="Formalivre"/>
              <w:jc w:val="center"/>
              <w:rPr>
                <w:ins w:id="4527" w:author="Hugo" w:date="2011-05-06T23:10:00Z"/>
                <w:rFonts w:ascii="Calibri" w:hAnsi="Calibri" w:cs="Calibri"/>
                <w:lang w:val="en-US"/>
              </w:rPr>
            </w:pPr>
            <w:ins w:id="4528" w:author="Hugo" w:date="2011-05-06T23:10:00Z">
              <w:r w:rsidRPr="004E4CA5">
                <w:rPr>
                  <w:rFonts w:ascii="Calibri" w:hAnsi="Calibri" w:cs="Calibri"/>
                  <w:lang w:val="en-US"/>
                </w:rPr>
                <w:t xml:space="preserve">Returns to </w:t>
              </w:r>
              <w:r>
                <w:rPr>
                  <w:rFonts w:ascii="Calibri" w:hAnsi="Calibri" w:cs="Calibri"/>
                  <w:lang w:val="en-US"/>
                </w:rPr>
                <w:t>1</w:t>
              </w:r>
              <w:r w:rsidRPr="004E4CA5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</w:tbl>
    <w:p w14:paraId="05FC4D2B" w14:textId="77777777" w:rsidR="00C65D9C" w:rsidRPr="00C65D9C" w:rsidRDefault="00C65D9C" w:rsidP="00C65D9C">
      <w:pPr>
        <w:tabs>
          <w:tab w:val="left" w:pos="3660"/>
        </w:tabs>
        <w:rPr>
          <w:ins w:id="4529" w:author="Hugo" w:date="2011-05-06T23:10:00Z"/>
          <w:rFonts w:ascii="Calibri" w:hAnsi="Calibri" w:cs="Calibri"/>
          <w:lang w:val="en-US" w:bidi="x-none"/>
          <w:rPrChange w:id="4530" w:author="Hugo" w:date="2011-05-06T23:11:00Z">
            <w:rPr>
              <w:ins w:id="4531" w:author="Hugo" w:date="2011-05-06T23:10:00Z"/>
              <w:rFonts w:ascii="Calibri" w:hAnsi="Calibri" w:cs="Calibri"/>
              <w:lang w:bidi="x-none"/>
            </w:rPr>
          </w:rPrChange>
        </w:rPr>
      </w:pPr>
    </w:p>
    <w:p w14:paraId="3B2917E1" w14:textId="77777777" w:rsidR="00C65D9C" w:rsidRPr="00C65D9C" w:rsidRDefault="00C65D9C" w:rsidP="00C65D9C">
      <w:pPr>
        <w:tabs>
          <w:tab w:val="left" w:pos="3660"/>
        </w:tabs>
        <w:rPr>
          <w:ins w:id="4532" w:author="Hugo" w:date="2011-05-06T23:10:00Z"/>
          <w:rFonts w:ascii="Calibri" w:hAnsi="Calibri" w:cs="Calibri"/>
          <w:lang w:val="en-US" w:bidi="x-none"/>
          <w:rPrChange w:id="4533" w:author="Hugo" w:date="2011-05-06T23:11:00Z">
            <w:rPr>
              <w:ins w:id="4534" w:author="Hugo" w:date="2011-05-06T23:10:00Z"/>
              <w:rFonts w:ascii="Calibri" w:hAnsi="Calibri" w:cs="Calibri"/>
              <w:lang w:bidi="x-none"/>
            </w:rPr>
          </w:rPrChange>
        </w:rPr>
      </w:pPr>
    </w:p>
    <w:p w14:paraId="3285E17D" w14:textId="77777777" w:rsidR="00C65D9C" w:rsidRPr="00C65D9C" w:rsidRDefault="00C65D9C" w:rsidP="00C65D9C">
      <w:pPr>
        <w:tabs>
          <w:tab w:val="left" w:pos="3660"/>
        </w:tabs>
        <w:rPr>
          <w:ins w:id="4535" w:author="Hugo" w:date="2011-05-06T23:10:00Z"/>
          <w:rFonts w:ascii="Calibri" w:hAnsi="Calibri" w:cs="Calibri"/>
          <w:lang w:val="en-US" w:bidi="x-none"/>
          <w:rPrChange w:id="4536" w:author="Hugo" w:date="2011-05-06T23:11:00Z">
            <w:rPr>
              <w:ins w:id="4537" w:author="Hugo" w:date="2011-05-06T23:10:00Z"/>
              <w:rFonts w:ascii="Calibri" w:hAnsi="Calibri" w:cs="Calibri"/>
              <w:lang w:bidi="x-none"/>
            </w:rPr>
          </w:rPrChange>
        </w:rPr>
      </w:pPr>
    </w:p>
    <w:p w14:paraId="55284E94" w14:textId="77777777" w:rsidR="00C65D9C" w:rsidRPr="00C65D9C" w:rsidRDefault="00C65D9C" w:rsidP="00C65D9C">
      <w:pPr>
        <w:tabs>
          <w:tab w:val="left" w:pos="3660"/>
        </w:tabs>
        <w:rPr>
          <w:ins w:id="4538" w:author="Hugo" w:date="2011-05-06T23:10:00Z"/>
          <w:rFonts w:ascii="Calibri" w:hAnsi="Calibri" w:cs="Calibri"/>
          <w:lang w:val="en-US" w:bidi="x-none"/>
          <w:rPrChange w:id="4539" w:author="Hugo" w:date="2011-05-06T23:11:00Z">
            <w:rPr>
              <w:ins w:id="4540" w:author="Hugo" w:date="2011-05-06T23:10:00Z"/>
              <w:rFonts w:ascii="Calibri" w:hAnsi="Calibri" w:cs="Calibri"/>
              <w:lang w:bidi="x-none"/>
            </w:rPr>
          </w:rPrChange>
        </w:rPr>
      </w:pPr>
    </w:p>
    <w:p w14:paraId="065B5943" w14:textId="77777777" w:rsidR="00C65D9C" w:rsidRPr="00C65D9C" w:rsidRDefault="00C65D9C" w:rsidP="00C65D9C">
      <w:pPr>
        <w:tabs>
          <w:tab w:val="left" w:pos="3660"/>
        </w:tabs>
        <w:rPr>
          <w:ins w:id="4541" w:author="Hugo" w:date="2011-05-06T23:10:00Z"/>
          <w:rFonts w:ascii="Calibri" w:hAnsi="Calibri" w:cs="Calibri"/>
          <w:lang w:val="en-US" w:bidi="x-none"/>
          <w:rPrChange w:id="4542" w:author="Hugo" w:date="2011-05-06T23:11:00Z">
            <w:rPr>
              <w:ins w:id="4543" w:author="Hugo" w:date="2011-05-06T23:10:00Z"/>
              <w:rFonts w:ascii="Calibri" w:hAnsi="Calibri" w:cs="Calibri"/>
              <w:lang w:bidi="x-none"/>
            </w:rPr>
          </w:rPrChange>
        </w:rPr>
      </w:pPr>
    </w:p>
    <w:p w14:paraId="797C1C7A" w14:textId="77777777" w:rsidR="00C65D9C" w:rsidRPr="00C65D9C" w:rsidRDefault="00C65D9C" w:rsidP="00C65D9C">
      <w:pPr>
        <w:tabs>
          <w:tab w:val="left" w:pos="3660"/>
        </w:tabs>
        <w:rPr>
          <w:ins w:id="4544" w:author="Hugo" w:date="2011-05-06T23:10:00Z"/>
          <w:rFonts w:ascii="Calibri" w:hAnsi="Calibri" w:cs="Calibri"/>
          <w:lang w:val="en-US" w:bidi="x-none"/>
          <w:rPrChange w:id="4545" w:author="Hugo" w:date="2011-05-06T23:11:00Z">
            <w:rPr>
              <w:ins w:id="4546" w:author="Hugo" w:date="2011-05-06T23:10:00Z"/>
              <w:rFonts w:ascii="Calibri" w:hAnsi="Calibri" w:cs="Calibri"/>
              <w:lang w:bidi="x-none"/>
            </w:rPr>
          </w:rPrChange>
        </w:rPr>
      </w:pPr>
    </w:p>
    <w:p w14:paraId="295D7CEB" w14:textId="77777777" w:rsidR="00C65D9C" w:rsidRDefault="00C65D9C" w:rsidP="00C65D9C">
      <w:pPr>
        <w:tabs>
          <w:tab w:val="left" w:pos="3660"/>
        </w:tabs>
        <w:rPr>
          <w:ins w:id="4547" w:author="Hugo" w:date="2011-05-06T23:48:00Z"/>
          <w:rFonts w:ascii="Calibri" w:hAnsi="Calibri" w:cs="Calibri"/>
          <w:lang w:val="en-US" w:bidi="x-none"/>
        </w:rPr>
      </w:pPr>
    </w:p>
    <w:p w14:paraId="05A6A95E" w14:textId="77777777" w:rsidR="005111E9" w:rsidRPr="00C65D9C" w:rsidRDefault="005111E9" w:rsidP="00C65D9C">
      <w:pPr>
        <w:tabs>
          <w:tab w:val="left" w:pos="3660"/>
        </w:tabs>
        <w:rPr>
          <w:ins w:id="4548" w:author="Hugo" w:date="2011-05-06T23:10:00Z"/>
          <w:rFonts w:ascii="Calibri" w:hAnsi="Calibri" w:cs="Calibri"/>
          <w:lang w:val="en-US" w:bidi="x-none"/>
          <w:rPrChange w:id="4549" w:author="Hugo" w:date="2011-05-06T23:11:00Z">
            <w:rPr>
              <w:ins w:id="4550" w:author="Hugo" w:date="2011-05-06T23:10:00Z"/>
              <w:rFonts w:ascii="Calibri" w:hAnsi="Calibri" w:cs="Calibri"/>
              <w:lang w:bidi="x-none"/>
            </w:rPr>
          </w:rPrChange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4551" w:author="Hugo" w:date="2011-05-06T23:15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4552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1D1635" w14:paraId="6F4E9942" w14:textId="77777777" w:rsidTr="00446966">
        <w:trPr>
          <w:cantSplit/>
          <w:trHeight w:val="289"/>
          <w:ins w:id="4553" w:author="Hugo" w:date="2011-05-06T23:10:00Z"/>
          <w:trPrChange w:id="4554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55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04AC31" w14:textId="77777777" w:rsidR="00C65D9C" w:rsidRPr="00D72163" w:rsidRDefault="00C65D9C" w:rsidP="00C65D9C">
            <w:pPr>
              <w:pStyle w:val="Formalivre"/>
              <w:jc w:val="center"/>
              <w:rPr>
                <w:ins w:id="4556" w:author="Hugo" w:date="2011-05-06T23:10:00Z"/>
                <w:rFonts w:ascii="Calibri" w:hAnsi="Calibri" w:cs="Calibri"/>
                <w:sz w:val="22"/>
                <w:lang w:val="en-US"/>
              </w:rPr>
            </w:pPr>
            <w:ins w:id="4557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4558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4559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Classify Software Characteristics Using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AHP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 </w:t>
              </w:r>
            </w:ins>
          </w:p>
        </w:tc>
      </w:tr>
      <w:tr w:rsidR="00C65D9C" w:rsidRPr="00D72163" w14:paraId="477B4864" w14:textId="77777777" w:rsidTr="00446966">
        <w:trPr>
          <w:cantSplit/>
          <w:trHeight w:val="289"/>
          <w:ins w:id="4560" w:author="Hugo" w:date="2011-05-06T23:10:00Z"/>
          <w:trPrChange w:id="4561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62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5A616D" w14:textId="77777777" w:rsidR="00C65D9C" w:rsidRPr="00D72163" w:rsidRDefault="00C65D9C" w:rsidP="00C65D9C">
            <w:pPr>
              <w:pStyle w:val="Formalivre"/>
              <w:jc w:val="center"/>
              <w:rPr>
                <w:ins w:id="4563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564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65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587487" w14:textId="77777777" w:rsidR="00C65D9C" w:rsidRPr="00D72163" w:rsidRDefault="00C65D9C" w:rsidP="00C65D9C">
            <w:pPr>
              <w:pStyle w:val="Formalivre"/>
              <w:jc w:val="center"/>
              <w:rPr>
                <w:ins w:id="4566" w:author="Hugo" w:date="2011-05-06T23:10:00Z"/>
                <w:rFonts w:ascii="Calibri" w:hAnsi="Calibri" w:cs="Calibri"/>
                <w:sz w:val="22"/>
                <w:lang w:val="en-US"/>
              </w:rPr>
            </w:pPr>
            <w:ins w:id="4567" w:author="Hugo" w:date="2011-05-06T23:10:00Z">
              <w:r w:rsidRPr="009D0127">
                <w:rPr>
                  <w:rFonts w:ascii="Calibri" w:hAnsi="Calibri" w:cs="Calibri"/>
                  <w:sz w:val="22"/>
                  <w:lang w:val="en-US"/>
                </w:rPr>
                <w:t>Cl</w:t>
              </w:r>
              <w:r>
                <w:rPr>
                  <w:rFonts w:ascii="Calibri" w:hAnsi="Calibri" w:cs="Calibri"/>
                  <w:sz w:val="22"/>
                  <w:lang w:val="en-US"/>
                </w:rPr>
                <w:t>assify Software Characteristics</w:t>
              </w:r>
            </w:ins>
          </w:p>
        </w:tc>
      </w:tr>
      <w:tr w:rsidR="00C65D9C" w:rsidRPr="00D72163" w14:paraId="2500C1FD" w14:textId="77777777" w:rsidTr="00446966">
        <w:trPr>
          <w:cantSplit/>
          <w:trHeight w:val="289"/>
          <w:ins w:id="4568" w:author="Hugo" w:date="2011-05-06T23:10:00Z"/>
          <w:trPrChange w:id="4569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70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950D00" w14:textId="77777777" w:rsidR="00C65D9C" w:rsidRPr="00D72163" w:rsidRDefault="00C65D9C" w:rsidP="00C65D9C">
            <w:pPr>
              <w:pStyle w:val="Formalivre"/>
              <w:jc w:val="center"/>
              <w:rPr>
                <w:ins w:id="4571" w:author="Hugo" w:date="2011-05-06T23:10:00Z"/>
                <w:rFonts w:ascii="Calibri" w:hAnsi="Calibri" w:cs="Calibri"/>
                <w:b/>
                <w:sz w:val="22"/>
              </w:rPr>
            </w:pPr>
            <w:ins w:id="4572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73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20AFAF" w14:textId="77777777" w:rsidR="00C65D9C" w:rsidRPr="00D72163" w:rsidRDefault="00C65D9C" w:rsidP="00C65D9C">
            <w:pPr>
              <w:pStyle w:val="Formalivre"/>
              <w:jc w:val="center"/>
              <w:rPr>
                <w:ins w:id="4574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5E8B002D" w14:textId="77777777" w:rsidTr="00446966">
        <w:trPr>
          <w:cantSplit/>
          <w:trHeight w:val="289"/>
          <w:ins w:id="4575" w:author="Hugo" w:date="2011-05-06T23:10:00Z"/>
          <w:trPrChange w:id="4576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77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1ED2AA" w14:textId="77777777" w:rsidR="00C65D9C" w:rsidRPr="00D72163" w:rsidRDefault="00C65D9C" w:rsidP="00C65D9C">
            <w:pPr>
              <w:pStyle w:val="Formalivre"/>
              <w:jc w:val="center"/>
              <w:rPr>
                <w:ins w:id="4578" w:author="Hugo" w:date="2011-05-06T23:10:00Z"/>
                <w:rFonts w:ascii="Calibri" w:hAnsi="Calibri" w:cs="Calibri"/>
                <w:b/>
                <w:sz w:val="22"/>
              </w:rPr>
            </w:pPr>
            <w:ins w:id="4579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80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848FBD" w14:textId="77777777" w:rsidR="00C65D9C" w:rsidRPr="00D72163" w:rsidRDefault="00C65D9C" w:rsidP="00C65D9C">
            <w:pPr>
              <w:pStyle w:val="Formalivre"/>
              <w:jc w:val="center"/>
              <w:rPr>
                <w:ins w:id="4581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7365E457" w14:textId="77777777" w:rsidTr="00446966">
        <w:trPr>
          <w:cantSplit/>
          <w:trHeight w:val="289"/>
          <w:ins w:id="4582" w:author="Hugo" w:date="2011-05-06T23:10:00Z"/>
          <w:trPrChange w:id="4583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84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92B93C" w14:textId="77777777" w:rsidR="00C65D9C" w:rsidRPr="00D72163" w:rsidRDefault="00C65D9C" w:rsidP="00C65D9C">
            <w:pPr>
              <w:pStyle w:val="Formalivre"/>
              <w:jc w:val="center"/>
              <w:rPr>
                <w:ins w:id="4585" w:author="Hugo" w:date="2011-05-06T23:10:00Z"/>
                <w:rFonts w:ascii="Calibri" w:hAnsi="Calibri" w:cs="Calibri"/>
                <w:b/>
                <w:sz w:val="22"/>
              </w:rPr>
            </w:pPr>
            <w:ins w:id="4586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87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D8E214" w14:textId="77777777" w:rsidR="00C65D9C" w:rsidRPr="00D72163" w:rsidRDefault="00C65D9C" w:rsidP="00C65D9C">
            <w:pPr>
              <w:pStyle w:val="Formalivre"/>
              <w:jc w:val="center"/>
              <w:rPr>
                <w:ins w:id="458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1D1635" w14:paraId="56A23B0D" w14:textId="77777777" w:rsidTr="00446966">
        <w:trPr>
          <w:cantSplit/>
          <w:trHeight w:val="289"/>
          <w:ins w:id="4589" w:author="Hugo" w:date="2011-05-06T23:10:00Z"/>
          <w:trPrChange w:id="459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9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F5DDF6" w14:textId="77777777" w:rsidR="00C65D9C" w:rsidRPr="00D72163" w:rsidRDefault="00C65D9C" w:rsidP="00C65D9C">
            <w:pPr>
              <w:pStyle w:val="Formalivre"/>
              <w:jc w:val="center"/>
              <w:rPr>
                <w:ins w:id="4592" w:author="Hugo" w:date="2011-05-06T23:10:00Z"/>
                <w:rFonts w:ascii="Calibri" w:hAnsi="Calibri" w:cs="Calibri"/>
                <w:b/>
                <w:sz w:val="22"/>
              </w:rPr>
            </w:pPr>
            <w:ins w:id="4593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9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50DFB0" w14:textId="77777777" w:rsidR="00C65D9C" w:rsidRPr="00D72163" w:rsidRDefault="00C65D9C" w:rsidP="00C65D9C">
            <w:pPr>
              <w:pStyle w:val="Formalivre"/>
              <w:jc w:val="center"/>
              <w:rPr>
                <w:ins w:id="4595" w:author="Hugo" w:date="2011-05-06T23:10:00Z"/>
                <w:rFonts w:ascii="Calibri" w:hAnsi="Calibri" w:cs="Calibri"/>
                <w:lang w:val="en-US"/>
              </w:rPr>
            </w:pPr>
            <w:ins w:id="4596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 xml:space="preserve">AHP method </w:t>
              </w:r>
              <w:r>
                <w:rPr>
                  <w:rFonts w:ascii="Calibri" w:hAnsi="Calibri" w:cs="Calibri"/>
                  <w:lang w:val="en-US"/>
                </w:rPr>
                <w:t xml:space="preserve">is </w:t>
              </w:r>
              <w:r w:rsidRPr="00D72163">
                <w:rPr>
                  <w:rFonts w:ascii="Calibri" w:hAnsi="Calibri" w:cs="Calibri"/>
                  <w:lang w:val="en-US"/>
                </w:rPr>
                <w:t>selected and the characteristic</w:t>
              </w:r>
              <w:r>
                <w:rPr>
                  <w:rFonts w:ascii="Calibri" w:hAnsi="Calibri" w:cs="Calibri"/>
                  <w:lang w:val="en-US"/>
                </w:rPr>
                <w:t xml:space="preserve">s to be used in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comparasion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are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selected</w:t>
              </w:r>
            </w:ins>
          </w:p>
        </w:tc>
      </w:tr>
      <w:tr w:rsidR="00C65D9C" w:rsidRPr="001D1635" w14:paraId="66FDAED2" w14:textId="77777777" w:rsidTr="00446966">
        <w:trPr>
          <w:cantSplit/>
          <w:trHeight w:val="289"/>
          <w:ins w:id="4597" w:author="Hugo" w:date="2011-05-06T23:10:00Z"/>
          <w:trPrChange w:id="4598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99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C052F1" w14:textId="77777777" w:rsidR="00C65D9C" w:rsidRPr="00D72163" w:rsidRDefault="00C65D9C" w:rsidP="00C65D9C">
            <w:pPr>
              <w:pStyle w:val="Formalivre"/>
              <w:jc w:val="center"/>
              <w:rPr>
                <w:ins w:id="4600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60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Post-conditions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02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3AACA2" w14:textId="77777777" w:rsidR="00C65D9C" w:rsidRPr="00D72163" w:rsidRDefault="00C65D9C" w:rsidP="00C65D9C">
            <w:pPr>
              <w:pStyle w:val="Formalivre"/>
              <w:jc w:val="center"/>
              <w:rPr>
                <w:ins w:id="4603" w:author="Hugo" w:date="2011-05-06T23:10:00Z"/>
                <w:rFonts w:ascii="Calibri" w:hAnsi="Calibri" w:cs="Calibri"/>
                <w:sz w:val="22"/>
                <w:lang w:val="en-US"/>
              </w:rPr>
            </w:pPr>
            <w:ins w:id="4604" w:author="Hugo" w:date="2011-05-06T23:10:00Z"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Characteristics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classified according the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AHP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</w:tr>
      <w:tr w:rsidR="00C65D9C" w:rsidRPr="00D72163" w14:paraId="5DD217BE" w14:textId="77777777" w:rsidTr="005111E9">
        <w:trPr>
          <w:cantSplit/>
          <w:trHeight w:val="289"/>
          <w:ins w:id="4605" w:author="Hugo" w:date="2011-05-06T23:10:00Z"/>
          <w:trPrChange w:id="4606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07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28A4C1" w14:textId="77777777" w:rsidR="00C65D9C" w:rsidRPr="00D72163" w:rsidRDefault="00C65D9C" w:rsidP="00C65D9C">
            <w:pPr>
              <w:pStyle w:val="Formalivre"/>
              <w:jc w:val="center"/>
              <w:rPr>
                <w:ins w:id="4608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609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1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453A43" w14:textId="77777777" w:rsidR="00C65D9C" w:rsidRPr="00D72163" w:rsidRDefault="00C65D9C" w:rsidP="00C65D9C">
            <w:pPr>
              <w:pStyle w:val="Formalivre"/>
              <w:jc w:val="center"/>
              <w:rPr>
                <w:ins w:id="4611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12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D8CE04" w14:textId="77777777" w:rsidR="00C65D9C" w:rsidRPr="00D72163" w:rsidRDefault="00C65D9C" w:rsidP="00C65D9C">
            <w:pPr>
              <w:pStyle w:val="Formalivre"/>
              <w:jc w:val="center"/>
              <w:rPr>
                <w:ins w:id="4613" w:author="Hugo" w:date="2011-05-06T23:10:00Z"/>
                <w:rFonts w:ascii="Calibri" w:hAnsi="Calibri" w:cs="Calibri"/>
                <w:b/>
                <w:sz w:val="22"/>
              </w:rPr>
            </w:pPr>
            <w:ins w:id="4614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1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6459B4" w14:textId="77777777" w:rsidR="00C65D9C" w:rsidRPr="00D72163" w:rsidRDefault="00C65D9C" w:rsidP="00C65D9C">
            <w:pPr>
              <w:pStyle w:val="Formalivre"/>
              <w:jc w:val="center"/>
              <w:rPr>
                <w:ins w:id="4616" w:author="Hugo" w:date="2011-05-06T23:10:00Z"/>
                <w:rFonts w:ascii="Calibri" w:hAnsi="Calibri" w:cs="Calibri"/>
                <w:b/>
                <w:sz w:val="22"/>
              </w:rPr>
            </w:pPr>
            <w:ins w:id="4617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D72163" w14:paraId="29AF0849" w14:textId="77777777" w:rsidTr="005111E9">
        <w:trPr>
          <w:cantSplit/>
          <w:trHeight w:val="289"/>
          <w:ins w:id="4618" w:author="Hugo" w:date="2011-05-06T23:10:00Z"/>
          <w:trPrChange w:id="4619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2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E5CD8E" w14:textId="77777777" w:rsidR="00C65D9C" w:rsidRPr="00D72163" w:rsidRDefault="00C65D9C" w:rsidP="00C65D9C">
            <w:pPr>
              <w:pStyle w:val="Formalivre"/>
              <w:jc w:val="center"/>
              <w:rPr>
                <w:ins w:id="462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2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0BB241" w14:textId="77777777" w:rsidR="00C65D9C" w:rsidRPr="00D72163" w:rsidRDefault="00C65D9C" w:rsidP="00C65D9C">
            <w:pPr>
              <w:pStyle w:val="Formalivre"/>
              <w:jc w:val="center"/>
              <w:rPr>
                <w:ins w:id="4623" w:author="Hugo" w:date="2011-05-06T23:10:00Z"/>
                <w:rFonts w:ascii="Calibri" w:hAnsi="Calibri" w:cs="Calibri"/>
                <w:sz w:val="22"/>
              </w:rPr>
            </w:pPr>
            <w:ins w:id="4624" w:author="Hugo" w:date="2011-05-06T23:10:00Z">
              <w:r w:rsidRPr="00D72163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2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C23024" w14:textId="77777777" w:rsidR="00C65D9C" w:rsidRPr="00D72163" w:rsidRDefault="00C65D9C" w:rsidP="00C65D9C">
            <w:pPr>
              <w:pStyle w:val="Formalivre"/>
              <w:jc w:val="center"/>
              <w:rPr>
                <w:ins w:id="4626" w:author="Hugo" w:date="2011-05-06T23:10:00Z"/>
                <w:rFonts w:ascii="Calibri" w:hAnsi="Calibri" w:cs="Calibri"/>
                <w:sz w:val="22"/>
                <w:lang w:val="en-US"/>
              </w:rPr>
            </w:pPr>
            <w:ins w:id="4627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Select a characteristic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2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BDCEB0" w14:textId="77777777" w:rsidR="00C65D9C" w:rsidRPr="00D72163" w:rsidRDefault="00C65D9C" w:rsidP="00C65D9C">
            <w:pPr>
              <w:pStyle w:val="Formalivre"/>
              <w:jc w:val="center"/>
              <w:rPr>
                <w:ins w:id="4629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7C5391AA" w14:textId="77777777" w:rsidTr="005111E9">
        <w:trPr>
          <w:cantSplit/>
          <w:trHeight w:val="289"/>
          <w:ins w:id="4630" w:author="Hugo" w:date="2011-05-06T23:10:00Z"/>
          <w:trPrChange w:id="463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3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DDA3E6" w14:textId="77777777" w:rsidR="00C65D9C" w:rsidRPr="00D72163" w:rsidRDefault="00C65D9C" w:rsidP="00C65D9C">
            <w:pPr>
              <w:pStyle w:val="Formalivre"/>
              <w:jc w:val="center"/>
              <w:rPr>
                <w:ins w:id="463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3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E57E0D" w14:textId="77777777" w:rsidR="00C65D9C" w:rsidRPr="00D72163" w:rsidRDefault="00C65D9C" w:rsidP="00C65D9C">
            <w:pPr>
              <w:pStyle w:val="Formalivre"/>
              <w:jc w:val="center"/>
              <w:rPr>
                <w:ins w:id="4635" w:author="Hugo" w:date="2011-05-06T23:10:00Z"/>
                <w:rFonts w:ascii="Calibri" w:hAnsi="Calibri" w:cs="Calibri"/>
                <w:sz w:val="22"/>
              </w:rPr>
            </w:pPr>
            <w:ins w:id="4636" w:author="Hugo" w:date="2011-05-06T23:10:00Z">
              <w:r w:rsidRPr="00D72163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3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21AE35" w14:textId="77777777" w:rsidR="00C65D9C" w:rsidRPr="00D72163" w:rsidRDefault="00C65D9C" w:rsidP="00C65D9C">
            <w:pPr>
              <w:pStyle w:val="Formalivre"/>
              <w:jc w:val="center"/>
              <w:rPr>
                <w:ins w:id="4638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3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252044" w14:textId="77777777" w:rsidR="00C65D9C" w:rsidRPr="00D72163" w:rsidRDefault="00C65D9C" w:rsidP="00C65D9C">
            <w:pPr>
              <w:pStyle w:val="Formalivre"/>
              <w:jc w:val="center"/>
              <w:rPr>
                <w:ins w:id="4640" w:author="Hugo" w:date="2011-05-06T23:10:00Z"/>
                <w:rFonts w:ascii="Calibri" w:hAnsi="Calibri" w:cs="Calibri"/>
                <w:sz w:val="22"/>
                <w:lang w:val="en-US"/>
              </w:rPr>
            </w:pPr>
            <w:ins w:id="464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characteristic ID</w:t>
              </w:r>
            </w:ins>
          </w:p>
        </w:tc>
      </w:tr>
      <w:tr w:rsidR="00C65D9C" w:rsidRPr="001D1635" w14:paraId="3F82C73B" w14:textId="77777777" w:rsidTr="005111E9">
        <w:trPr>
          <w:cantSplit/>
          <w:trHeight w:val="289"/>
          <w:ins w:id="4642" w:author="Hugo" w:date="2011-05-06T23:10:00Z"/>
          <w:trPrChange w:id="464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4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08131B" w14:textId="77777777" w:rsidR="00C65D9C" w:rsidRPr="00D72163" w:rsidRDefault="00C65D9C" w:rsidP="00C65D9C">
            <w:pPr>
              <w:pStyle w:val="Formalivre"/>
              <w:jc w:val="center"/>
              <w:rPr>
                <w:ins w:id="464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4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D1BF76" w14:textId="77777777" w:rsidR="00C65D9C" w:rsidRPr="00D72163" w:rsidRDefault="00C65D9C" w:rsidP="00C65D9C">
            <w:pPr>
              <w:pStyle w:val="Formalivre"/>
              <w:jc w:val="center"/>
              <w:rPr>
                <w:ins w:id="4647" w:author="Hugo" w:date="2011-05-06T23:10:00Z"/>
                <w:rFonts w:ascii="Calibri" w:hAnsi="Calibri" w:cs="Calibri"/>
                <w:sz w:val="22"/>
              </w:rPr>
            </w:pPr>
            <w:ins w:id="4648" w:author="Hugo" w:date="2011-05-06T23:10:00Z">
              <w:r w:rsidRPr="00D72163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4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AAE4BC" w14:textId="77777777" w:rsidR="00C65D9C" w:rsidRPr="00D72163" w:rsidRDefault="00C65D9C" w:rsidP="00C65D9C">
            <w:pPr>
              <w:pStyle w:val="Formalivre"/>
              <w:jc w:val="center"/>
              <w:rPr>
                <w:ins w:id="4650" w:author="Hugo" w:date="2011-05-06T23:10:00Z"/>
                <w:rFonts w:ascii="Calibri" w:hAnsi="Calibri" w:cs="Calibri"/>
                <w:lang w:val="en-US"/>
              </w:rPr>
            </w:pPr>
            <w:ins w:id="4651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 xml:space="preserve">Give </w:t>
              </w:r>
              <w:r>
                <w:rPr>
                  <w:rFonts w:ascii="Calibri" w:hAnsi="Calibri" w:cs="Calibri"/>
                  <w:lang w:val="en-US"/>
                </w:rPr>
                <w:t>classification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number according to the scale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5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15FC74" w14:textId="77777777" w:rsidR="00C65D9C" w:rsidRPr="00D72163" w:rsidRDefault="00C65D9C" w:rsidP="00C65D9C">
            <w:pPr>
              <w:pStyle w:val="Formalivre"/>
              <w:jc w:val="center"/>
              <w:rPr>
                <w:ins w:id="465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D72163" w14:paraId="07E6CF51" w14:textId="77777777" w:rsidTr="005111E9">
        <w:trPr>
          <w:cantSplit/>
          <w:trHeight w:val="289"/>
          <w:ins w:id="4654" w:author="Hugo" w:date="2011-05-06T23:10:00Z"/>
          <w:trPrChange w:id="465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5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21FB27" w14:textId="77777777" w:rsidR="00C65D9C" w:rsidRPr="008B2F5C" w:rsidRDefault="00C65D9C" w:rsidP="00C65D9C">
            <w:pPr>
              <w:pStyle w:val="Formalivre"/>
              <w:jc w:val="center"/>
              <w:rPr>
                <w:ins w:id="4657" w:author="Hugo" w:date="2011-05-06T23:10:00Z"/>
                <w:rFonts w:ascii="Calibri" w:hAnsi="Calibri" w:cs="Calibri"/>
                <w:lang w:val="en-US"/>
                <w:rPrChange w:id="4658" w:author="Isa" w:date="2011-05-29T01:04:00Z">
                  <w:rPr>
                    <w:ins w:id="4659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6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ACBD0B" w14:textId="77777777" w:rsidR="00C65D9C" w:rsidRPr="00D72163" w:rsidRDefault="00C65D9C" w:rsidP="00C65D9C">
            <w:pPr>
              <w:pStyle w:val="Formalivre"/>
              <w:jc w:val="center"/>
              <w:rPr>
                <w:ins w:id="4661" w:author="Hugo" w:date="2011-05-06T23:10:00Z"/>
                <w:rFonts w:ascii="Calibri" w:hAnsi="Calibri" w:cs="Calibri"/>
                <w:sz w:val="22"/>
              </w:rPr>
            </w:pPr>
            <w:ins w:id="4662" w:author="Hugo" w:date="2011-05-06T23:10:00Z">
              <w:r w:rsidRPr="00D72163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6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DD197A" w14:textId="77777777" w:rsidR="00C65D9C" w:rsidRPr="00D72163" w:rsidRDefault="00C65D9C" w:rsidP="00C65D9C">
            <w:pPr>
              <w:pStyle w:val="Formalivre"/>
              <w:jc w:val="center"/>
              <w:rPr>
                <w:ins w:id="4664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6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2725ED" w14:textId="77777777" w:rsidR="00C65D9C" w:rsidRPr="00D72163" w:rsidRDefault="00C65D9C" w:rsidP="00C65D9C">
            <w:pPr>
              <w:pStyle w:val="Formalivre"/>
              <w:jc w:val="center"/>
              <w:rPr>
                <w:ins w:id="4666" w:author="Hugo" w:date="2011-05-06T23:10:00Z"/>
                <w:rFonts w:ascii="Calibri" w:hAnsi="Calibri" w:cs="Calibri"/>
                <w:lang w:val="en-US"/>
              </w:rPr>
            </w:pPr>
            <w:ins w:id="4667" w:author="Hugo" w:date="2011-05-06T23:10:00Z">
              <w:r>
                <w:rPr>
                  <w:rFonts w:ascii="Calibri" w:hAnsi="Calibri" w:cs="Calibri"/>
                  <w:lang w:val="en-US"/>
                </w:rPr>
                <w:t>Read points</w:t>
              </w:r>
            </w:ins>
          </w:p>
        </w:tc>
      </w:tr>
      <w:tr w:rsidR="00C65D9C" w:rsidRPr="00D72163" w14:paraId="2F2117BA" w14:textId="77777777" w:rsidTr="005111E9">
        <w:trPr>
          <w:cantSplit/>
          <w:trHeight w:val="289"/>
          <w:ins w:id="4668" w:author="Hugo" w:date="2011-05-06T23:10:00Z"/>
          <w:trPrChange w:id="4669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7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ABFE37" w14:textId="77777777" w:rsidR="00C65D9C" w:rsidRPr="00D72163" w:rsidRDefault="00C65D9C" w:rsidP="00C65D9C">
            <w:pPr>
              <w:pStyle w:val="Formalivre"/>
              <w:jc w:val="center"/>
              <w:rPr>
                <w:ins w:id="467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7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4448C4" w14:textId="77777777" w:rsidR="00C65D9C" w:rsidRPr="00D72163" w:rsidRDefault="00C65D9C" w:rsidP="00C65D9C">
            <w:pPr>
              <w:pStyle w:val="Formalivre"/>
              <w:jc w:val="center"/>
              <w:rPr>
                <w:ins w:id="4673" w:author="Hugo" w:date="2011-05-06T23:10:00Z"/>
                <w:rFonts w:ascii="Calibri" w:hAnsi="Calibri" w:cs="Calibri"/>
                <w:sz w:val="22"/>
              </w:rPr>
            </w:pPr>
            <w:ins w:id="4674" w:author="Hugo" w:date="2011-05-06T23:10:00Z">
              <w:r w:rsidRPr="00D72163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7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A8574E" w14:textId="77777777" w:rsidR="00C65D9C" w:rsidRPr="00D72163" w:rsidRDefault="00C65D9C" w:rsidP="00C65D9C">
            <w:pPr>
              <w:pStyle w:val="Formalivre"/>
              <w:jc w:val="center"/>
              <w:rPr>
                <w:ins w:id="4676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7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2A057A" w14:textId="77777777" w:rsidR="00C65D9C" w:rsidRPr="00D72163" w:rsidRDefault="00C65D9C" w:rsidP="00C65D9C">
            <w:pPr>
              <w:pStyle w:val="Formalivre"/>
              <w:jc w:val="center"/>
              <w:rPr>
                <w:ins w:id="4678" w:author="Hugo" w:date="2011-05-06T23:10:00Z"/>
                <w:rFonts w:ascii="Calibri" w:hAnsi="Calibri" w:cs="Calibri"/>
                <w:lang w:val="en-US"/>
              </w:rPr>
            </w:pPr>
            <w:ins w:id="4679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>Register classification</w:t>
              </w:r>
            </w:ins>
          </w:p>
        </w:tc>
      </w:tr>
      <w:tr w:rsidR="00C65D9C" w:rsidRPr="001D1635" w14:paraId="633CB84E" w14:textId="77777777" w:rsidTr="005111E9">
        <w:trPr>
          <w:cantSplit/>
          <w:trHeight w:val="60"/>
          <w:ins w:id="4680" w:author="Hugo" w:date="2011-05-06T23:10:00Z"/>
          <w:trPrChange w:id="468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8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97FE75" w14:textId="77777777" w:rsidR="00C65D9C" w:rsidRPr="00D72163" w:rsidRDefault="00C65D9C" w:rsidP="00C65D9C">
            <w:pPr>
              <w:pStyle w:val="Formalivre"/>
              <w:jc w:val="center"/>
              <w:rPr>
                <w:ins w:id="468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8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0997B6" w14:textId="77777777" w:rsidR="00C65D9C" w:rsidRPr="00F34283" w:rsidRDefault="00C65D9C" w:rsidP="00C65D9C">
            <w:pPr>
              <w:pStyle w:val="Formalivre"/>
              <w:jc w:val="center"/>
              <w:rPr>
                <w:ins w:id="4685" w:author="Hugo" w:date="2011-05-06T23:10:00Z"/>
                <w:rFonts w:ascii="Calibri" w:hAnsi="Calibri" w:cs="Calibri"/>
                <w:sz w:val="22"/>
              </w:rPr>
            </w:pPr>
            <w:ins w:id="4686" w:author="Hugo" w:date="2011-05-06T23:10:00Z">
              <w:r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8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0DE65A" w14:textId="77777777" w:rsidR="00C65D9C" w:rsidRPr="00D72163" w:rsidRDefault="00C65D9C" w:rsidP="00C65D9C">
            <w:pPr>
              <w:pStyle w:val="Formalivre"/>
              <w:jc w:val="center"/>
              <w:rPr>
                <w:ins w:id="468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8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4ADE3D" w14:textId="77777777" w:rsidR="00C65D9C" w:rsidRPr="00395A11" w:rsidRDefault="00C65D9C" w:rsidP="00C65D9C">
            <w:pPr>
              <w:pStyle w:val="Formalivre"/>
              <w:jc w:val="center"/>
              <w:rPr>
                <w:ins w:id="4690" w:author="Hugo" w:date="2011-05-06T23:10:00Z"/>
                <w:rFonts w:ascii="Calibri" w:hAnsi="Calibri" w:cs="Calibri"/>
                <w:lang w:val="en-US"/>
              </w:rPr>
            </w:pPr>
            <w:ins w:id="4691" w:author="Hugo" w:date="2011-05-06T23:10:00Z">
              <w:r>
                <w:rPr>
                  <w:rFonts w:ascii="Calibri" w:hAnsi="Calibri" w:cs="Calibri"/>
                  <w:lang w:val="en-US"/>
                </w:rPr>
                <w:t>Increase the number of characteristics  classified</w:t>
              </w:r>
            </w:ins>
          </w:p>
        </w:tc>
      </w:tr>
      <w:tr w:rsidR="00C65D9C" w:rsidRPr="001D1635" w14:paraId="61309CA6" w14:textId="77777777" w:rsidTr="005111E9">
        <w:trPr>
          <w:cantSplit/>
          <w:trHeight w:val="60"/>
          <w:ins w:id="4692" w:author="Hugo" w:date="2011-05-06T23:10:00Z"/>
          <w:trPrChange w:id="4693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9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7762A0" w14:textId="77777777" w:rsidR="00C65D9C" w:rsidRPr="008B2F5C" w:rsidRDefault="00C65D9C" w:rsidP="00C65D9C">
            <w:pPr>
              <w:pStyle w:val="Formalivre"/>
              <w:jc w:val="center"/>
              <w:rPr>
                <w:ins w:id="4695" w:author="Hugo" w:date="2011-05-06T23:10:00Z"/>
                <w:rFonts w:ascii="Calibri" w:hAnsi="Calibri" w:cs="Calibri"/>
                <w:lang w:val="en-US"/>
                <w:rPrChange w:id="4696" w:author="Isa" w:date="2011-05-29T01:04:00Z">
                  <w:rPr>
                    <w:ins w:id="469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9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0F693F" w14:textId="77777777" w:rsidR="00C65D9C" w:rsidRPr="00F34283" w:rsidRDefault="00C65D9C" w:rsidP="00C65D9C">
            <w:pPr>
              <w:pStyle w:val="Formalivre"/>
              <w:jc w:val="center"/>
              <w:rPr>
                <w:ins w:id="4699" w:author="Hugo" w:date="2011-05-06T23:10:00Z"/>
                <w:rFonts w:ascii="Calibri" w:hAnsi="Calibri" w:cs="Calibri"/>
                <w:sz w:val="22"/>
              </w:rPr>
            </w:pPr>
            <w:ins w:id="4700" w:author="Hugo" w:date="2011-05-06T23:10:00Z">
              <w:r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0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45568D" w14:textId="77777777" w:rsidR="00C65D9C" w:rsidRPr="00D72163" w:rsidRDefault="00C65D9C" w:rsidP="00C65D9C">
            <w:pPr>
              <w:pStyle w:val="Formalivre"/>
              <w:jc w:val="center"/>
              <w:rPr>
                <w:ins w:id="470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0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162FB3" w14:textId="77777777" w:rsidR="00C65D9C" w:rsidRPr="001F1D04" w:rsidRDefault="00C65D9C" w:rsidP="00C65D9C">
            <w:pPr>
              <w:pStyle w:val="Formalivre"/>
              <w:jc w:val="center"/>
              <w:rPr>
                <w:ins w:id="4704" w:author="Hugo" w:date="2011-05-06T23:10:00Z"/>
                <w:rFonts w:ascii="Calibri" w:hAnsi="Calibri" w:cs="Calibri"/>
                <w:sz w:val="22"/>
                <w:lang w:val="en-US"/>
              </w:rPr>
            </w:pPr>
            <w:ins w:id="4705" w:author="Hugo" w:date="2011-05-06T23:10:00Z">
              <w:r w:rsidRPr="001F1D04">
                <w:rPr>
                  <w:rFonts w:ascii="Calibri" w:hAnsi="Calibri" w:cs="Calibri"/>
                  <w:sz w:val="22"/>
                  <w:lang w:val="en-US"/>
                </w:rPr>
                <w:t xml:space="preserve">Check if the number </w:t>
              </w:r>
              <w:r>
                <w:rPr>
                  <w:rFonts w:ascii="Calibri" w:hAnsi="Calibri" w:cs="Calibri"/>
                  <w:sz w:val="22"/>
                  <w:lang w:val="en-US"/>
                </w:rPr>
                <w:t>of characteristics classified</w:t>
              </w:r>
              <w:r>
                <w:rPr>
                  <w:rFonts w:ascii="Calibri" w:hAnsi="Calibri" w:cs="Calibri"/>
                  <w:lang w:val="en-US"/>
                </w:rPr>
                <w:t xml:space="preserve"> is equals to the number of characteristics selected</w:t>
              </w:r>
            </w:ins>
          </w:p>
        </w:tc>
      </w:tr>
      <w:tr w:rsidR="00C65D9C" w:rsidRPr="00D72163" w14:paraId="7F89C77F" w14:textId="77777777" w:rsidTr="005111E9">
        <w:trPr>
          <w:cantSplit/>
          <w:trHeight w:val="60"/>
          <w:ins w:id="4706" w:author="Hugo" w:date="2011-05-06T23:10:00Z"/>
          <w:trPrChange w:id="4707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0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F6761B" w14:textId="77777777" w:rsidR="00C65D9C" w:rsidRPr="008B2F5C" w:rsidRDefault="00C65D9C" w:rsidP="00C65D9C">
            <w:pPr>
              <w:pStyle w:val="Formalivre"/>
              <w:jc w:val="center"/>
              <w:rPr>
                <w:ins w:id="4709" w:author="Hugo" w:date="2011-05-06T23:10:00Z"/>
                <w:rFonts w:ascii="Calibri" w:hAnsi="Calibri" w:cs="Calibri"/>
                <w:lang w:val="en-US"/>
                <w:rPrChange w:id="4710" w:author="Isa" w:date="2011-05-29T01:04:00Z">
                  <w:rPr>
                    <w:ins w:id="471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1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1DAF92" w14:textId="77777777" w:rsidR="00C65D9C" w:rsidRPr="00D72163" w:rsidRDefault="00C65D9C" w:rsidP="00C65D9C">
            <w:pPr>
              <w:pStyle w:val="Formalivre"/>
              <w:jc w:val="center"/>
              <w:rPr>
                <w:ins w:id="4713" w:author="Hugo" w:date="2011-05-06T23:10:00Z"/>
                <w:rFonts w:ascii="Calibri" w:hAnsi="Calibri" w:cs="Calibri"/>
                <w:sz w:val="22"/>
              </w:rPr>
            </w:pPr>
            <w:ins w:id="4714" w:author="Hugo" w:date="2011-05-06T23:10:00Z">
              <w:r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1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E52BA3" w14:textId="77777777" w:rsidR="00C65D9C" w:rsidRPr="00D72163" w:rsidRDefault="00C65D9C" w:rsidP="00C65D9C">
            <w:pPr>
              <w:pStyle w:val="Formalivre"/>
              <w:jc w:val="center"/>
              <w:rPr>
                <w:ins w:id="4716" w:author="Hugo" w:date="2011-05-06T23:10:00Z"/>
                <w:rFonts w:ascii="Calibri" w:hAnsi="Calibri" w:cs="Calibri"/>
              </w:rPr>
            </w:pPr>
            <w:proofErr w:type="spellStart"/>
            <w:ins w:id="4717" w:author="Hugo" w:date="2011-05-06T23:10:00Z">
              <w:r w:rsidRPr="00D72163">
                <w:rPr>
                  <w:rFonts w:ascii="Calibri" w:hAnsi="Calibri" w:cs="Calibri"/>
                </w:rPr>
                <w:t>Validate</w:t>
              </w:r>
              <w:proofErr w:type="spellEnd"/>
              <w:r w:rsidRPr="00D72163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</w:rPr>
                <w:t>classification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1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C7DD84" w14:textId="77777777" w:rsidR="00C65D9C" w:rsidRPr="00D72163" w:rsidRDefault="00C65D9C" w:rsidP="00C65D9C">
            <w:pPr>
              <w:pStyle w:val="Formalivre"/>
              <w:jc w:val="center"/>
              <w:rPr>
                <w:ins w:id="4719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28989E36" w14:textId="77777777" w:rsidTr="005111E9">
        <w:trPr>
          <w:cantSplit/>
          <w:trHeight w:val="60"/>
          <w:ins w:id="4720" w:author="Hugo" w:date="2011-05-06T23:10:00Z"/>
          <w:trPrChange w:id="472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2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B75C54" w14:textId="77777777" w:rsidR="00C65D9C" w:rsidRPr="00D72163" w:rsidRDefault="00C65D9C" w:rsidP="00C65D9C">
            <w:pPr>
              <w:pStyle w:val="Formalivre"/>
              <w:jc w:val="center"/>
              <w:rPr>
                <w:ins w:id="472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2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5DF2D6" w14:textId="77777777" w:rsidR="00C65D9C" w:rsidRPr="00D72163" w:rsidRDefault="00C65D9C" w:rsidP="00C65D9C">
            <w:pPr>
              <w:pStyle w:val="Formalivre"/>
              <w:jc w:val="center"/>
              <w:rPr>
                <w:ins w:id="4725" w:author="Hugo" w:date="2011-05-06T23:10:00Z"/>
                <w:rFonts w:ascii="Calibri" w:hAnsi="Calibri" w:cs="Calibri"/>
                <w:sz w:val="22"/>
              </w:rPr>
            </w:pPr>
            <w:ins w:id="4726" w:author="Hugo" w:date="2011-05-06T23:10:00Z">
              <w:r>
                <w:rPr>
                  <w:rFonts w:ascii="Calibri" w:hAnsi="Calibri" w:cs="Calibri"/>
                  <w:sz w:val="22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2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39B9F0" w14:textId="77777777" w:rsidR="00C65D9C" w:rsidRPr="00D72163" w:rsidRDefault="00C65D9C" w:rsidP="00C65D9C">
            <w:pPr>
              <w:pStyle w:val="Formalivre"/>
              <w:ind w:right="10"/>
              <w:jc w:val="center"/>
              <w:rPr>
                <w:ins w:id="4728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2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9ED686" w14:textId="77777777" w:rsidR="00C65D9C" w:rsidRPr="00D72163" w:rsidRDefault="00C65D9C" w:rsidP="00C65D9C">
            <w:pPr>
              <w:pStyle w:val="Formalivre"/>
              <w:jc w:val="center"/>
              <w:rPr>
                <w:ins w:id="4730" w:author="Hugo" w:date="2011-05-06T23:10:00Z"/>
                <w:rFonts w:ascii="Calibri" w:hAnsi="Calibri" w:cs="Calibri"/>
                <w:lang w:val="en-US"/>
              </w:rPr>
            </w:pPr>
            <w:ins w:id="4731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>Report Operation Success</w:t>
              </w:r>
            </w:ins>
          </w:p>
        </w:tc>
      </w:tr>
      <w:tr w:rsidR="00C65D9C" w:rsidRPr="00DE5581" w14:paraId="17F1E54E" w14:textId="77777777" w:rsidTr="005111E9">
        <w:trPr>
          <w:cantSplit/>
          <w:trHeight w:val="60"/>
          <w:ins w:id="4732" w:author="Hugo" w:date="2011-05-06T23:10:00Z"/>
          <w:trPrChange w:id="4733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34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FA34B2" w14:textId="77777777" w:rsidR="00C65D9C" w:rsidRPr="004E4CA5" w:rsidRDefault="00C65D9C" w:rsidP="00C65D9C">
            <w:pPr>
              <w:pStyle w:val="Formalivre"/>
              <w:jc w:val="center"/>
              <w:rPr>
                <w:ins w:id="4735" w:author="Hugo" w:date="2011-05-06T23:10:00Z"/>
                <w:rFonts w:ascii="Calibri" w:hAnsi="Calibri" w:cs="Calibri"/>
                <w:lang w:val="en-US"/>
              </w:rPr>
            </w:pPr>
            <w:ins w:id="4736" w:author="Hugo" w:date="2011-05-06T23:10:00Z">
              <w:r w:rsidRPr="008B2F5C">
                <w:rPr>
                  <w:rFonts w:ascii="Calibri" w:hAnsi="Calibri" w:cs="Calibri"/>
                  <w:lang w:val="en-US"/>
                  <w:rPrChange w:id="4737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Alternative </w:t>
              </w:r>
              <w:r w:rsidRPr="00A71880">
                <w:rPr>
                  <w:rFonts w:ascii="Calibri" w:hAnsi="Calibri" w:cs="Calibri"/>
                  <w:lang w:val="en-US"/>
                </w:rPr>
                <w:t>7</w:t>
              </w:r>
              <w:r>
                <w:rPr>
                  <w:rFonts w:ascii="Calibri" w:hAnsi="Calibri" w:cs="Calibri"/>
                  <w:lang w:val="en-US"/>
                </w:rPr>
                <w:t>a</w:t>
              </w:r>
              <w:r w:rsidRPr="008B2F5C">
                <w:rPr>
                  <w:rFonts w:ascii="Calibri" w:hAnsi="Calibri" w:cs="Calibri"/>
                  <w:lang w:val="en-US"/>
                  <w:rPrChange w:id="4738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:       </w:t>
              </w:r>
              <w:r w:rsidRPr="00DE5581">
                <w:rPr>
                  <w:rFonts w:ascii="Calibri" w:hAnsi="Calibri" w:cs="Calibri"/>
                  <w:lang w:val="en-US"/>
                </w:rPr>
                <w:t xml:space="preserve">             </w:t>
              </w:r>
              <w:r>
                <w:rPr>
                  <w:rFonts w:ascii="Calibri" w:hAnsi="Calibri" w:cs="Calibri"/>
                  <w:b/>
                  <w:lang w:val="en-US"/>
                </w:rPr>
                <w:t>The numbers aren’t equals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39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C4312E" w14:textId="77777777" w:rsidR="00C65D9C" w:rsidRPr="004E4CA5" w:rsidRDefault="00C65D9C" w:rsidP="00C65D9C">
            <w:pPr>
              <w:pStyle w:val="Formalivre"/>
              <w:jc w:val="center"/>
              <w:rPr>
                <w:ins w:id="474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41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9FAB78" w14:textId="77777777" w:rsidR="00C65D9C" w:rsidRPr="00DE5581" w:rsidRDefault="00C65D9C" w:rsidP="00C65D9C">
            <w:pPr>
              <w:pStyle w:val="Formalivre"/>
              <w:ind w:right="10"/>
              <w:jc w:val="center"/>
              <w:rPr>
                <w:ins w:id="4742" w:author="Hugo" w:date="2011-05-06T23:10:00Z"/>
                <w:rFonts w:ascii="Calibri" w:hAnsi="Calibri" w:cs="Calibri"/>
                <w:b/>
                <w:sz w:val="22"/>
              </w:rPr>
            </w:pPr>
            <w:ins w:id="4743" w:author="Hugo" w:date="2011-05-06T23:10:00Z">
              <w:r w:rsidRPr="00DE5581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44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8211CF" w14:textId="77777777" w:rsidR="00C65D9C" w:rsidRPr="00DE5581" w:rsidRDefault="00C65D9C" w:rsidP="00C65D9C">
            <w:pPr>
              <w:pStyle w:val="Formalivre"/>
              <w:jc w:val="center"/>
              <w:rPr>
                <w:ins w:id="4745" w:author="Hugo" w:date="2011-05-06T23:10:00Z"/>
                <w:rFonts w:ascii="Calibri" w:hAnsi="Calibri" w:cs="Calibri"/>
                <w:b/>
                <w:lang w:val="en-US"/>
              </w:rPr>
            </w:pPr>
            <w:ins w:id="4746" w:author="Hugo" w:date="2011-05-06T23:10:00Z">
              <w:r w:rsidRPr="00DE5581">
                <w:rPr>
                  <w:rFonts w:ascii="Calibri" w:hAnsi="Calibri" w:cs="Calibri"/>
                  <w:b/>
                  <w:lang w:val="en-US"/>
                </w:rPr>
                <w:t>System Response</w:t>
              </w:r>
            </w:ins>
          </w:p>
        </w:tc>
      </w:tr>
      <w:tr w:rsidR="00C65D9C" w:rsidRPr="001D1635" w14:paraId="4B8F53A2" w14:textId="77777777" w:rsidTr="005111E9">
        <w:trPr>
          <w:cantSplit/>
          <w:trHeight w:val="60"/>
          <w:ins w:id="4747" w:author="Hugo" w:date="2011-05-06T23:10:00Z"/>
          <w:trPrChange w:id="4748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49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F6902B" w14:textId="77777777" w:rsidR="00C65D9C" w:rsidRPr="004E4CA5" w:rsidRDefault="00C65D9C" w:rsidP="00C65D9C">
            <w:pPr>
              <w:pStyle w:val="Formalivre"/>
              <w:jc w:val="center"/>
              <w:rPr>
                <w:ins w:id="475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5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058940" w14:textId="77777777" w:rsidR="00C65D9C" w:rsidRPr="004E4CA5" w:rsidRDefault="00C65D9C" w:rsidP="00C65D9C">
            <w:pPr>
              <w:pStyle w:val="Formalivre"/>
              <w:jc w:val="center"/>
              <w:rPr>
                <w:ins w:id="4752" w:author="Hugo" w:date="2011-05-06T23:10:00Z"/>
                <w:rFonts w:ascii="Calibri" w:hAnsi="Calibri" w:cs="Calibri"/>
                <w:sz w:val="22"/>
              </w:rPr>
            </w:pPr>
            <w:ins w:id="4753" w:author="Hugo" w:date="2011-05-06T23:10:00Z">
              <w:r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5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6F4EF8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4755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5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353718" w14:textId="77777777" w:rsidR="00C65D9C" w:rsidRPr="004E4CA5" w:rsidRDefault="00C65D9C" w:rsidP="00C65D9C">
            <w:pPr>
              <w:pStyle w:val="Formalivre"/>
              <w:jc w:val="center"/>
              <w:rPr>
                <w:ins w:id="4757" w:author="Hugo" w:date="2011-05-06T23:10:00Z"/>
                <w:rFonts w:ascii="Calibri" w:hAnsi="Calibri" w:cs="Calibri"/>
                <w:lang w:val="en-US"/>
              </w:rPr>
            </w:pPr>
            <w:ins w:id="4758" w:author="Hugo" w:date="2011-05-06T23:10:00Z">
              <w:r w:rsidRPr="004E4CA5">
                <w:rPr>
                  <w:rFonts w:ascii="Calibri" w:hAnsi="Calibri" w:cs="Calibri"/>
                  <w:lang w:val="en-US"/>
                </w:rPr>
                <w:t xml:space="preserve">Returns to </w:t>
              </w:r>
              <w:r>
                <w:rPr>
                  <w:rFonts w:ascii="Calibri" w:hAnsi="Calibri" w:cs="Calibri"/>
                  <w:lang w:val="en-US"/>
                </w:rPr>
                <w:t>1</w:t>
              </w:r>
              <w:r w:rsidRPr="004E4CA5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</w:tbl>
    <w:p w14:paraId="5488455E" w14:textId="77777777" w:rsidR="00C65D9C" w:rsidRPr="00C65D9C" w:rsidRDefault="00C65D9C">
      <w:pPr>
        <w:tabs>
          <w:tab w:val="left" w:pos="3660"/>
        </w:tabs>
        <w:spacing w:after="0"/>
        <w:rPr>
          <w:ins w:id="4759" w:author="Hugo" w:date="2011-05-06T23:10:00Z"/>
          <w:rFonts w:ascii="Calibri" w:hAnsi="Calibri" w:cs="Calibri"/>
          <w:lang w:val="en-US" w:bidi="x-none"/>
          <w:rPrChange w:id="4760" w:author="Hugo" w:date="2011-05-06T23:11:00Z">
            <w:rPr>
              <w:ins w:id="4761" w:author="Hugo" w:date="2011-05-06T23:10:00Z"/>
              <w:rFonts w:ascii="Calibri" w:hAnsi="Calibri" w:cs="Calibri"/>
              <w:lang w:bidi="x-none"/>
            </w:rPr>
          </w:rPrChange>
        </w:rPr>
        <w:pPrChange w:id="4762" w:author="Hugo" w:date="2011-05-06T23:16:00Z">
          <w:pPr>
            <w:tabs>
              <w:tab w:val="left" w:pos="3660"/>
            </w:tabs>
          </w:pPr>
        </w:pPrChange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4763" w:author="Hugo" w:date="2011-05-06T23:15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4764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1D1635" w14:paraId="694AB13C" w14:textId="77777777" w:rsidTr="00446966">
        <w:trPr>
          <w:cantSplit/>
          <w:trHeight w:val="289"/>
          <w:ins w:id="4765" w:author="Hugo" w:date="2011-05-06T23:10:00Z"/>
          <w:trPrChange w:id="4766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67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ADA06FC" w14:textId="77777777" w:rsidR="00C65D9C" w:rsidRPr="00D72163" w:rsidRDefault="00C65D9C" w:rsidP="00C65D9C">
            <w:pPr>
              <w:pStyle w:val="Formalivre"/>
              <w:jc w:val="center"/>
              <w:rPr>
                <w:ins w:id="4768" w:author="Hugo" w:date="2011-05-06T23:10:00Z"/>
                <w:rFonts w:ascii="Calibri" w:hAnsi="Calibri" w:cs="Calibri"/>
                <w:sz w:val="22"/>
                <w:lang w:val="en-US"/>
              </w:rPr>
            </w:pPr>
            <w:ins w:id="4769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4770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4771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Define Software Characteristics priority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Using </w:t>
              </w:r>
              <w:proofErr w:type="spellStart"/>
              <w:r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 </w:t>
              </w:r>
            </w:ins>
          </w:p>
        </w:tc>
      </w:tr>
      <w:tr w:rsidR="00C65D9C" w:rsidRPr="00D72163" w14:paraId="1B1835C5" w14:textId="77777777" w:rsidTr="00446966">
        <w:trPr>
          <w:cantSplit/>
          <w:trHeight w:val="289"/>
          <w:ins w:id="4772" w:author="Hugo" w:date="2011-05-06T23:10:00Z"/>
          <w:trPrChange w:id="4773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74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7E33C5" w14:textId="77777777" w:rsidR="00C65D9C" w:rsidRPr="00D72163" w:rsidRDefault="00C65D9C" w:rsidP="00C65D9C">
            <w:pPr>
              <w:pStyle w:val="Formalivre"/>
              <w:jc w:val="center"/>
              <w:rPr>
                <w:ins w:id="477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776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77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94F8C4" w14:textId="77777777" w:rsidR="00C65D9C" w:rsidRPr="00D72163" w:rsidRDefault="00C65D9C" w:rsidP="00C65D9C">
            <w:pPr>
              <w:pStyle w:val="Formalivre"/>
              <w:jc w:val="center"/>
              <w:rPr>
                <w:ins w:id="4778" w:author="Hugo" w:date="2011-05-06T23:10:00Z"/>
                <w:rFonts w:ascii="Calibri" w:hAnsi="Calibri" w:cs="Calibri"/>
                <w:sz w:val="22"/>
                <w:lang w:val="en-US"/>
              </w:rPr>
            </w:pPr>
            <w:ins w:id="4779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Define Software Characteristics priority</w:t>
              </w:r>
            </w:ins>
          </w:p>
        </w:tc>
      </w:tr>
      <w:tr w:rsidR="00C65D9C" w:rsidRPr="00D72163" w14:paraId="7C865F01" w14:textId="77777777" w:rsidTr="00446966">
        <w:trPr>
          <w:cantSplit/>
          <w:trHeight w:val="289"/>
          <w:ins w:id="4780" w:author="Hugo" w:date="2011-05-06T23:10:00Z"/>
          <w:trPrChange w:id="4781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82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AD393BF" w14:textId="77777777" w:rsidR="00C65D9C" w:rsidRPr="00D72163" w:rsidRDefault="00C65D9C" w:rsidP="00C65D9C">
            <w:pPr>
              <w:pStyle w:val="Formalivre"/>
              <w:jc w:val="center"/>
              <w:rPr>
                <w:ins w:id="4783" w:author="Hugo" w:date="2011-05-06T23:10:00Z"/>
                <w:rFonts w:ascii="Calibri" w:hAnsi="Calibri" w:cs="Calibri"/>
                <w:b/>
                <w:sz w:val="22"/>
              </w:rPr>
            </w:pPr>
            <w:ins w:id="4784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85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D7BD4E" w14:textId="77777777" w:rsidR="00C65D9C" w:rsidRPr="00D72163" w:rsidRDefault="00C65D9C" w:rsidP="00C65D9C">
            <w:pPr>
              <w:pStyle w:val="Formalivre"/>
              <w:jc w:val="center"/>
              <w:rPr>
                <w:ins w:id="4786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704489F7" w14:textId="77777777" w:rsidTr="00446966">
        <w:trPr>
          <w:cantSplit/>
          <w:trHeight w:val="289"/>
          <w:ins w:id="4787" w:author="Hugo" w:date="2011-05-06T23:10:00Z"/>
          <w:trPrChange w:id="4788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89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F7AB5D" w14:textId="77777777" w:rsidR="00C65D9C" w:rsidRPr="00D72163" w:rsidRDefault="00C65D9C" w:rsidP="00C65D9C">
            <w:pPr>
              <w:pStyle w:val="Formalivre"/>
              <w:jc w:val="center"/>
              <w:rPr>
                <w:ins w:id="4790" w:author="Hugo" w:date="2011-05-06T23:10:00Z"/>
                <w:rFonts w:ascii="Calibri" w:hAnsi="Calibri" w:cs="Calibri"/>
                <w:b/>
                <w:sz w:val="22"/>
              </w:rPr>
            </w:pPr>
            <w:ins w:id="479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92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75EE52" w14:textId="77777777" w:rsidR="00C65D9C" w:rsidRPr="00D72163" w:rsidRDefault="00C65D9C" w:rsidP="00C65D9C">
            <w:pPr>
              <w:pStyle w:val="Formalivre"/>
              <w:jc w:val="center"/>
              <w:rPr>
                <w:ins w:id="4793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19F2693D" w14:textId="77777777" w:rsidTr="00446966">
        <w:trPr>
          <w:cantSplit/>
          <w:trHeight w:val="289"/>
          <w:ins w:id="4794" w:author="Hugo" w:date="2011-05-06T23:10:00Z"/>
          <w:trPrChange w:id="4795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96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6DC231" w14:textId="77777777" w:rsidR="00C65D9C" w:rsidRPr="00D72163" w:rsidRDefault="00C65D9C" w:rsidP="00C65D9C">
            <w:pPr>
              <w:pStyle w:val="Formalivre"/>
              <w:jc w:val="center"/>
              <w:rPr>
                <w:ins w:id="4797" w:author="Hugo" w:date="2011-05-06T23:10:00Z"/>
                <w:rFonts w:ascii="Calibri" w:hAnsi="Calibri" w:cs="Calibri"/>
                <w:b/>
                <w:sz w:val="22"/>
              </w:rPr>
            </w:pPr>
            <w:ins w:id="4798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99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BF9635" w14:textId="77777777" w:rsidR="00C65D9C" w:rsidRPr="00D72163" w:rsidRDefault="00C65D9C" w:rsidP="00C65D9C">
            <w:pPr>
              <w:pStyle w:val="Formalivre"/>
              <w:jc w:val="center"/>
              <w:rPr>
                <w:ins w:id="480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1D1635" w14:paraId="06ADD00F" w14:textId="77777777" w:rsidTr="00446966">
        <w:trPr>
          <w:cantSplit/>
          <w:trHeight w:val="289"/>
          <w:ins w:id="4801" w:author="Hugo" w:date="2011-05-06T23:10:00Z"/>
          <w:trPrChange w:id="480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0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BC17EA" w14:textId="77777777" w:rsidR="00C65D9C" w:rsidRPr="00D72163" w:rsidRDefault="00C65D9C" w:rsidP="00C65D9C">
            <w:pPr>
              <w:pStyle w:val="Formalivre"/>
              <w:jc w:val="center"/>
              <w:rPr>
                <w:ins w:id="4804" w:author="Hugo" w:date="2011-05-06T23:10:00Z"/>
                <w:rFonts w:ascii="Calibri" w:hAnsi="Calibri" w:cs="Calibri"/>
                <w:b/>
                <w:sz w:val="22"/>
              </w:rPr>
            </w:pPr>
            <w:ins w:id="4805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0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EE1BCF" w14:textId="77777777" w:rsidR="00C65D9C" w:rsidRPr="00D72163" w:rsidRDefault="00C65D9C" w:rsidP="00C65D9C">
            <w:pPr>
              <w:pStyle w:val="Formalivre"/>
              <w:jc w:val="center"/>
              <w:rPr>
                <w:ins w:id="4807" w:author="Hugo" w:date="2011-05-06T23:10:00Z"/>
                <w:rFonts w:ascii="Calibri" w:hAnsi="Calibri" w:cs="Calibri"/>
                <w:lang w:val="en-US"/>
              </w:rPr>
            </w:pPr>
            <w:proofErr w:type="spellStart"/>
            <w:ins w:id="4808" w:author="Hugo" w:date="2011-05-06T23:10:00Z">
              <w:r>
                <w:rPr>
                  <w:rFonts w:ascii="Calibri" w:hAnsi="Calibri" w:cs="Calibri"/>
                  <w:lang w:val="en-US"/>
                </w:rPr>
                <w:t>ValueFn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method </w:t>
              </w:r>
              <w:r>
                <w:rPr>
                  <w:rFonts w:ascii="Calibri" w:hAnsi="Calibri" w:cs="Calibri"/>
                  <w:lang w:val="en-US"/>
                </w:rPr>
                <w:t xml:space="preserve">is </w:t>
              </w:r>
              <w:r w:rsidRPr="00D72163">
                <w:rPr>
                  <w:rFonts w:ascii="Calibri" w:hAnsi="Calibri" w:cs="Calibri"/>
                  <w:lang w:val="en-US"/>
                </w:rPr>
                <w:t>selected and the characteristic</w:t>
              </w:r>
              <w:r>
                <w:rPr>
                  <w:rFonts w:ascii="Calibri" w:hAnsi="Calibri" w:cs="Calibri"/>
                  <w:lang w:val="en-US"/>
                </w:rPr>
                <w:t xml:space="preserve">s to be used in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comparasion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are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lang w:val="en-US"/>
                </w:rPr>
                <w:t>classified</w:t>
              </w:r>
            </w:ins>
          </w:p>
        </w:tc>
      </w:tr>
      <w:tr w:rsidR="00C65D9C" w:rsidRPr="001D1635" w14:paraId="6B1DADD9" w14:textId="77777777" w:rsidTr="00446966">
        <w:trPr>
          <w:cantSplit/>
          <w:trHeight w:val="289"/>
          <w:ins w:id="4809" w:author="Hugo" w:date="2011-05-06T23:10:00Z"/>
          <w:trPrChange w:id="481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1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138C97" w14:textId="77777777" w:rsidR="00C65D9C" w:rsidRPr="00D72163" w:rsidRDefault="00C65D9C" w:rsidP="00C65D9C">
            <w:pPr>
              <w:pStyle w:val="Formalivre"/>
              <w:jc w:val="center"/>
              <w:rPr>
                <w:ins w:id="481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813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Post-conditions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1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055F16" w14:textId="77777777" w:rsidR="00C65D9C" w:rsidRPr="00D72163" w:rsidRDefault="00C65D9C" w:rsidP="00C65D9C">
            <w:pPr>
              <w:pStyle w:val="Formalivre"/>
              <w:jc w:val="center"/>
              <w:rPr>
                <w:ins w:id="4815" w:author="Hugo" w:date="2011-05-06T23:10:00Z"/>
                <w:rFonts w:ascii="Calibri" w:hAnsi="Calibri" w:cs="Calibri"/>
                <w:sz w:val="22"/>
                <w:lang w:val="en-US"/>
              </w:rPr>
            </w:pPr>
            <w:ins w:id="4816" w:author="Hugo" w:date="2011-05-06T23:10:00Z">
              <w:r w:rsidRPr="00D72163">
                <w:rPr>
                  <w:rFonts w:ascii="Calibri" w:hAnsi="Calibri" w:cs="Calibri"/>
                  <w:sz w:val="22"/>
                  <w:lang w:val="en-US"/>
                </w:rPr>
                <w:t>Characteristics</w:t>
              </w:r>
              <w:r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sz w:val="22"/>
                  <w:lang w:val="en-US"/>
                </w:rPr>
                <w:t>prioritys</w:t>
              </w:r>
              <w:proofErr w:type="spellEnd"/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defined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according the </w:t>
              </w:r>
              <w:proofErr w:type="spellStart"/>
              <w:r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</w:tr>
      <w:tr w:rsidR="00C65D9C" w:rsidRPr="00D72163" w14:paraId="09E9EB06" w14:textId="77777777" w:rsidTr="005111E9">
        <w:trPr>
          <w:cantSplit/>
          <w:trHeight w:val="289"/>
          <w:ins w:id="4817" w:author="Hugo" w:date="2011-05-06T23:10:00Z"/>
          <w:trPrChange w:id="4818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19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A35C62" w14:textId="77777777" w:rsidR="00C65D9C" w:rsidRPr="00D72163" w:rsidRDefault="00C65D9C" w:rsidP="00C65D9C">
            <w:pPr>
              <w:pStyle w:val="Formalivre"/>
              <w:jc w:val="center"/>
              <w:rPr>
                <w:ins w:id="4820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82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2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1C13DC" w14:textId="77777777" w:rsidR="00C65D9C" w:rsidRPr="00D72163" w:rsidRDefault="00C65D9C" w:rsidP="00C65D9C">
            <w:pPr>
              <w:pStyle w:val="Formalivre"/>
              <w:jc w:val="center"/>
              <w:rPr>
                <w:ins w:id="4823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2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32CD4B" w14:textId="77777777" w:rsidR="00C65D9C" w:rsidRPr="00D72163" w:rsidRDefault="00C65D9C" w:rsidP="00C65D9C">
            <w:pPr>
              <w:pStyle w:val="Formalivre"/>
              <w:jc w:val="center"/>
              <w:rPr>
                <w:ins w:id="4825" w:author="Hugo" w:date="2011-05-06T23:10:00Z"/>
                <w:rFonts w:ascii="Calibri" w:hAnsi="Calibri" w:cs="Calibri"/>
                <w:b/>
                <w:sz w:val="22"/>
              </w:rPr>
            </w:pPr>
            <w:ins w:id="4826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2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FA7F14" w14:textId="77777777" w:rsidR="00C65D9C" w:rsidRPr="00D72163" w:rsidRDefault="00C65D9C" w:rsidP="00C65D9C">
            <w:pPr>
              <w:pStyle w:val="Formalivre"/>
              <w:jc w:val="center"/>
              <w:rPr>
                <w:ins w:id="4828" w:author="Hugo" w:date="2011-05-06T23:10:00Z"/>
                <w:rFonts w:ascii="Calibri" w:hAnsi="Calibri" w:cs="Calibri"/>
                <w:b/>
                <w:sz w:val="22"/>
              </w:rPr>
            </w:pPr>
            <w:ins w:id="4829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D72163" w14:paraId="08AB013A" w14:textId="77777777" w:rsidTr="005111E9">
        <w:trPr>
          <w:cantSplit/>
          <w:trHeight w:val="289"/>
          <w:ins w:id="4830" w:author="Hugo" w:date="2011-05-06T23:10:00Z"/>
          <w:trPrChange w:id="483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3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EA06F7" w14:textId="77777777" w:rsidR="00C65D9C" w:rsidRPr="00D72163" w:rsidRDefault="00C65D9C" w:rsidP="00C65D9C">
            <w:pPr>
              <w:pStyle w:val="Formalivre"/>
              <w:jc w:val="center"/>
              <w:rPr>
                <w:ins w:id="483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3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1A1E00" w14:textId="77777777" w:rsidR="00C65D9C" w:rsidRPr="00D72163" w:rsidRDefault="00C65D9C" w:rsidP="00C65D9C">
            <w:pPr>
              <w:pStyle w:val="Formalivre"/>
              <w:jc w:val="center"/>
              <w:rPr>
                <w:ins w:id="4835" w:author="Hugo" w:date="2011-05-06T23:10:00Z"/>
                <w:rFonts w:ascii="Calibri" w:hAnsi="Calibri" w:cs="Calibri"/>
                <w:sz w:val="22"/>
              </w:rPr>
            </w:pPr>
            <w:ins w:id="4836" w:author="Hugo" w:date="2011-05-06T23:10:00Z">
              <w:r w:rsidRPr="00D72163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3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FDD1F8" w14:textId="77777777" w:rsidR="00C65D9C" w:rsidRPr="00D72163" w:rsidRDefault="00C65D9C" w:rsidP="00C65D9C">
            <w:pPr>
              <w:pStyle w:val="Formalivre"/>
              <w:jc w:val="center"/>
              <w:rPr>
                <w:ins w:id="4838" w:author="Hugo" w:date="2011-05-06T23:10:00Z"/>
                <w:rFonts w:ascii="Calibri" w:hAnsi="Calibri" w:cs="Calibri"/>
                <w:sz w:val="22"/>
                <w:lang w:val="en-US"/>
              </w:rPr>
            </w:pPr>
            <w:ins w:id="4839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 xml:space="preserve">Select a </w:t>
              </w:r>
              <w:proofErr w:type="spellStart"/>
              <w:r>
                <w:rPr>
                  <w:rFonts w:ascii="Calibri" w:hAnsi="Calibri" w:cs="Calibri"/>
                  <w:sz w:val="22"/>
                  <w:lang w:val="en-US"/>
                </w:rPr>
                <w:t>charcteristic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40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6D0D7C" w14:textId="77777777" w:rsidR="00C65D9C" w:rsidRPr="00D72163" w:rsidRDefault="00C65D9C" w:rsidP="00C65D9C">
            <w:pPr>
              <w:pStyle w:val="Formalivre"/>
              <w:jc w:val="center"/>
              <w:rPr>
                <w:ins w:id="4841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6645BA6E" w14:textId="77777777" w:rsidTr="005111E9">
        <w:trPr>
          <w:cantSplit/>
          <w:trHeight w:val="289"/>
          <w:ins w:id="4842" w:author="Hugo" w:date="2011-05-06T23:10:00Z"/>
          <w:trPrChange w:id="484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4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5AC3DF" w14:textId="77777777" w:rsidR="00C65D9C" w:rsidRPr="00D72163" w:rsidRDefault="00C65D9C" w:rsidP="00C65D9C">
            <w:pPr>
              <w:pStyle w:val="Formalivre"/>
              <w:jc w:val="center"/>
              <w:rPr>
                <w:ins w:id="484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4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190585" w14:textId="77777777" w:rsidR="00C65D9C" w:rsidRPr="00D72163" w:rsidRDefault="00C65D9C" w:rsidP="00C65D9C">
            <w:pPr>
              <w:pStyle w:val="Formalivre"/>
              <w:jc w:val="center"/>
              <w:rPr>
                <w:ins w:id="4847" w:author="Hugo" w:date="2011-05-06T23:10:00Z"/>
                <w:rFonts w:ascii="Calibri" w:hAnsi="Calibri" w:cs="Calibri"/>
                <w:sz w:val="22"/>
              </w:rPr>
            </w:pPr>
            <w:ins w:id="4848" w:author="Hugo" w:date="2011-05-06T23:10:00Z">
              <w:r w:rsidRPr="00D72163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4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F5B269" w14:textId="77777777" w:rsidR="00C65D9C" w:rsidRPr="00D72163" w:rsidRDefault="00C65D9C" w:rsidP="00C65D9C">
            <w:pPr>
              <w:pStyle w:val="Formalivre"/>
              <w:jc w:val="center"/>
              <w:rPr>
                <w:ins w:id="4850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5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CA199E" w14:textId="77777777" w:rsidR="00C65D9C" w:rsidRDefault="00C65D9C" w:rsidP="00C65D9C">
            <w:pPr>
              <w:pStyle w:val="Formalivre"/>
              <w:jc w:val="center"/>
              <w:rPr>
                <w:ins w:id="4852" w:author="Hugo" w:date="2011-05-06T23:10:00Z"/>
                <w:rFonts w:ascii="Calibri" w:hAnsi="Calibri" w:cs="Calibri"/>
                <w:sz w:val="22"/>
                <w:lang w:val="en-US"/>
              </w:rPr>
            </w:pPr>
            <w:ins w:id="4853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Characteristic ID</w:t>
              </w:r>
            </w:ins>
          </w:p>
        </w:tc>
      </w:tr>
      <w:tr w:rsidR="00C65D9C" w:rsidRPr="001D1635" w14:paraId="5F3D6782" w14:textId="77777777" w:rsidTr="005111E9">
        <w:trPr>
          <w:cantSplit/>
          <w:trHeight w:val="289"/>
          <w:ins w:id="4854" w:author="Hugo" w:date="2011-05-06T23:10:00Z"/>
          <w:trPrChange w:id="485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5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0E0DDE" w14:textId="77777777" w:rsidR="00C65D9C" w:rsidRPr="00D72163" w:rsidRDefault="00C65D9C" w:rsidP="00C65D9C">
            <w:pPr>
              <w:pStyle w:val="Formalivre"/>
              <w:jc w:val="center"/>
              <w:rPr>
                <w:ins w:id="485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5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36B372" w14:textId="77777777" w:rsidR="00C65D9C" w:rsidRPr="00D72163" w:rsidRDefault="00C65D9C" w:rsidP="00C65D9C">
            <w:pPr>
              <w:pStyle w:val="Formalivre"/>
              <w:jc w:val="center"/>
              <w:rPr>
                <w:ins w:id="4859" w:author="Hugo" w:date="2011-05-06T23:10:00Z"/>
                <w:rFonts w:ascii="Calibri" w:hAnsi="Calibri" w:cs="Calibri"/>
                <w:sz w:val="22"/>
              </w:rPr>
            </w:pPr>
            <w:ins w:id="4860" w:author="Hugo" w:date="2011-05-06T23:10:00Z">
              <w:r w:rsidRPr="00D72163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6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8F0649" w14:textId="77777777" w:rsidR="00C65D9C" w:rsidRPr="00D72163" w:rsidRDefault="00C65D9C" w:rsidP="00C65D9C">
            <w:pPr>
              <w:pStyle w:val="Formalivre"/>
              <w:jc w:val="center"/>
              <w:rPr>
                <w:ins w:id="4862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6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F1119B" w14:textId="77777777" w:rsidR="00C65D9C" w:rsidRPr="00D72163" w:rsidRDefault="00C65D9C" w:rsidP="00C65D9C">
            <w:pPr>
              <w:pStyle w:val="Formalivre"/>
              <w:jc w:val="center"/>
              <w:rPr>
                <w:ins w:id="4864" w:author="Hugo" w:date="2011-05-06T23:10:00Z"/>
                <w:rFonts w:ascii="Calibri" w:hAnsi="Calibri" w:cs="Calibri"/>
                <w:sz w:val="22"/>
                <w:lang w:val="en-US"/>
              </w:rPr>
            </w:pPr>
            <w:ins w:id="4865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Asks if the user wants to maximize or minimize the characteristic</w:t>
              </w:r>
            </w:ins>
          </w:p>
        </w:tc>
      </w:tr>
      <w:tr w:rsidR="00C65D9C" w:rsidRPr="00D72163" w14:paraId="45E3D4A7" w14:textId="77777777" w:rsidTr="005111E9">
        <w:trPr>
          <w:cantSplit/>
          <w:trHeight w:val="289"/>
          <w:ins w:id="4866" w:author="Hugo" w:date="2011-05-06T23:10:00Z"/>
          <w:trPrChange w:id="4867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6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B8DE56" w14:textId="77777777" w:rsidR="00C65D9C" w:rsidRPr="008B2F5C" w:rsidRDefault="00C65D9C" w:rsidP="00C65D9C">
            <w:pPr>
              <w:pStyle w:val="Formalivre"/>
              <w:jc w:val="center"/>
              <w:rPr>
                <w:ins w:id="4869" w:author="Hugo" w:date="2011-05-06T23:10:00Z"/>
                <w:rFonts w:ascii="Calibri" w:hAnsi="Calibri" w:cs="Calibri"/>
                <w:lang w:val="en-US"/>
                <w:rPrChange w:id="4870" w:author="Isa" w:date="2011-05-29T01:04:00Z">
                  <w:rPr>
                    <w:ins w:id="487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7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36699A" w14:textId="77777777" w:rsidR="00C65D9C" w:rsidRPr="00D72163" w:rsidRDefault="00C65D9C" w:rsidP="00C65D9C">
            <w:pPr>
              <w:pStyle w:val="Formalivre"/>
              <w:jc w:val="center"/>
              <w:rPr>
                <w:ins w:id="4873" w:author="Hugo" w:date="2011-05-06T23:10:00Z"/>
                <w:rFonts w:ascii="Calibri" w:hAnsi="Calibri" w:cs="Calibri"/>
                <w:sz w:val="22"/>
              </w:rPr>
            </w:pPr>
            <w:ins w:id="4874" w:author="Hugo" w:date="2011-05-06T23:10:00Z">
              <w:r w:rsidRPr="00D72163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7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7E030E" w14:textId="77777777" w:rsidR="00C65D9C" w:rsidRPr="00D72163" w:rsidRDefault="00C65D9C" w:rsidP="00C65D9C">
            <w:pPr>
              <w:pStyle w:val="Formalivre"/>
              <w:jc w:val="center"/>
              <w:rPr>
                <w:ins w:id="4876" w:author="Hugo" w:date="2011-05-06T23:10:00Z"/>
                <w:rFonts w:ascii="Calibri" w:hAnsi="Calibri" w:cs="Calibri"/>
                <w:sz w:val="22"/>
                <w:lang w:val="en-US"/>
              </w:rPr>
            </w:pPr>
            <w:ins w:id="4877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Select maximize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7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47D5DA" w14:textId="77777777" w:rsidR="00C65D9C" w:rsidRPr="00D72163" w:rsidRDefault="00C65D9C" w:rsidP="00C65D9C">
            <w:pPr>
              <w:pStyle w:val="Formalivre"/>
              <w:rPr>
                <w:ins w:id="4879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1D1635" w14:paraId="74B7E50A" w14:textId="77777777" w:rsidTr="005111E9">
        <w:trPr>
          <w:cantSplit/>
          <w:trHeight w:val="289"/>
          <w:ins w:id="4880" w:author="Hugo" w:date="2011-05-06T23:10:00Z"/>
          <w:trPrChange w:id="488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8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61D6F2" w14:textId="77777777" w:rsidR="00C65D9C" w:rsidRPr="00D72163" w:rsidRDefault="00C65D9C" w:rsidP="00C65D9C">
            <w:pPr>
              <w:pStyle w:val="Formalivre"/>
              <w:jc w:val="center"/>
              <w:rPr>
                <w:ins w:id="488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8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7FD84E" w14:textId="77777777" w:rsidR="00C65D9C" w:rsidRPr="00D72163" w:rsidRDefault="00C65D9C" w:rsidP="00C65D9C">
            <w:pPr>
              <w:pStyle w:val="Formalivre"/>
              <w:jc w:val="center"/>
              <w:rPr>
                <w:ins w:id="4885" w:author="Hugo" w:date="2011-05-06T23:10:00Z"/>
                <w:rFonts w:ascii="Calibri" w:hAnsi="Calibri" w:cs="Calibri"/>
                <w:sz w:val="22"/>
              </w:rPr>
            </w:pPr>
            <w:ins w:id="4886" w:author="Hugo" w:date="2011-05-06T23:10:00Z">
              <w:r w:rsidRPr="00D72163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8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9A12BC" w14:textId="77777777" w:rsidR="00C65D9C" w:rsidRPr="00D72163" w:rsidRDefault="00C65D9C" w:rsidP="00C65D9C">
            <w:pPr>
              <w:pStyle w:val="Formalivre"/>
              <w:jc w:val="center"/>
              <w:rPr>
                <w:ins w:id="4888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8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CD8D6F" w14:textId="77777777" w:rsidR="00C65D9C" w:rsidRPr="00D72163" w:rsidRDefault="00C65D9C" w:rsidP="00C65D9C">
            <w:pPr>
              <w:pStyle w:val="Formalivre"/>
              <w:jc w:val="center"/>
              <w:rPr>
                <w:ins w:id="4890" w:author="Hugo" w:date="2011-05-06T23:10:00Z"/>
                <w:rFonts w:ascii="Calibri" w:hAnsi="Calibri" w:cs="Calibri"/>
                <w:sz w:val="22"/>
                <w:lang w:val="en-US"/>
              </w:rPr>
            </w:pPr>
            <w:ins w:id="489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Uses the maximize formula to calculate the priority</w:t>
              </w:r>
            </w:ins>
          </w:p>
        </w:tc>
      </w:tr>
      <w:tr w:rsidR="00C65D9C" w:rsidRPr="00D72163" w14:paraId="68D4850B" w14:textId="77777777" w:rsidTr="005111E9">
        <w:trPr>
          <w:cantSplit/>
          <w:trHeight w:val="60"/>
          <w:ins w:id="4892" w:author="Hugo" w:date="2011-05-06T23:10:00Z"/>
          <w:trPrChange w:id="4893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9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DAAB71" w14:textId="77777777" w:rsidR="00C65D9C" w:rsidRPr="008B2F5C" w:rsidRDefault="00C65D9C" w:rsidP="00C65D9C">
            <w:pPr>
              <w:pStyle w:val="Formalivre"/>
              <w:jc w:val="center"/>
              <w:rPr>
                <w:ins w:id="4895" w:author="Hugo" w:date="2011-05-06T23:10:00Z"/>
                <w:rFonts w:ascii="Calibri" w:hAnsi="Calibri" w:cs="Calibri"/>
                <w:lang w:val="en-US"/>
                <w:rPrChange w:id="4896" w:author="Isa" w:date="2011-05-29T01:04:00Z">
                  <w:rPr>
                    <w:ins w:id="489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9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EFDCCD" w14:textId="77777777" w:rsidR="00C65D9C" w:rsidRPr="00D72163" w:rsidRDefault="00C65D9C" w:rsidP="00C65D9C">
            <w:pPr>
              <w:pStyle w:val="Formalivre"/>
              <w:jc w:val="center"/>
              <w:rPr>
                <w:ins w:id="4899" w:author="Hugo" w:date="2011-05-06T23:10:00Z"/>
                <w:rFonts w:ascii="Calibri" w:hAnsi="Calibri" w:cs="Calibri"/>
                <w:sz w:val="22"/>
              </w:rPr>
            </w:pPr>
            <w:ins w:id="4900" w:author="Hugo" w:date="2011-05-06T23:10:00Z">
              <w:r w:rsidRPr="00D72163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0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F67AA5" w14:textId="77777777" w:rsidR="00C65D9C" w:rsidRPr="00D72163" w:rsidRDefault="00C65D9C" w:rsidP="00C65D9C">
            <w:pPr>
              <w:pStyle w:val="Formalivre"/>
              <w:jc w:val="center"/>
              <w:rPr>
                <w:ins w:id="490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0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CBBB11" w14:textId="77777777" w:rsidR="00C65D9C" w:rsidRPr="00D72163" w:rsidRDefault="00C65D9C" w:rsidP="00C65D9C">
            <w:pPr>
              <w:pStyle w:val="Formalivre"/>
              <w:jc w:val="center"/>
              <w:rPr>
                <w:ins w:id="4904" w:author="Hugo" w:date="2011-05-06T23:10:00Z"/>
                <w:rFonts w:ascii="Calibri" w:hAnsi="Calibri" w:cs="Calibri"/>
                <w:lang w:val="en-US"/>
              </w:rPr>
            </w:pPr>
            <w:ins w:id="4905" w:author="Hugo" w:date="2011-05-06T23:10:00Z">
              <w:r>
                <w:rPr>
                  <w:rFonts w:ascii="Calibri" w:hAnsi="Calibri" w:cs="Calibri"/>
                  <w:lang w:val="en-US"/>
                </w:rPr>
                <w:t>Register priorities</w:t>
              </w:r>
            </w:ins>
          </w:p>
        </w:tc>
      </w:tr>
      <w:tr w:rsidR="00C65D9C" w:rsidRPr="00D72163" w14:paraId="6D2320BC" w14:textId="77777777" w:rsidTr="005111E9">
        <w:trPr>
          <w:cantSplit/>
          <w:trHeight w:val="60"/>
          <w:ins w:id="4906" w:author="Hugo" w:date="2011-05-06T23:10:00Z"/>
          <w:trPrChange w:id="4907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0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00D93A" w14:textId="77777777" w:rsidR="00C65D9C" w:rsidRPr="00D72163" w:rsidRDefault="00C65D9C" w:rsidP="00C65D9C">
            <w:pPr>
              <w:pStyle w:val="Formalivre"/>
              <w:jc w:val="center"/>
              <w:rPr>
                <w:ins w:id="490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1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9A64EF" w14:textId="77777777" w:rsidR="00C65D9C" w:rsidRPr="00D72163" w:rsidRDefault="00C65D9C" w:rsidP="00C65D9C">
            <w:pPr>
              <w:pStyle w:val="Formalivre"/>
              <w:jc w:val="center"/>
              <w:rPr>
                <w:ins w:id="4911" w:author="Hugo" w:date="2011-05-06T23:10:00Z"/>
                <w:rFonts w:ascii="Calibri" w:hAnsi="Calibri" w:cs="Calibri"/>
                <w:sz w:val="22"/>
              </w:rPr>
            </w:pPr>
            <w:ins w:id="4912" w:author="Hugo" w:date="2011-05-06T23:10:00Z">
              <w:r w:rsidRPr="00D72163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1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1ED6A7" w14:textId="77777777" w:rsidR="00C65D9C" w:rsidRPr="00D72163" w:rsidRDefault="00C65D9C" w:rsidP="00C65D9C">
            <w:pPr>
              <w:pStyle w:val="Formalivre"/>
              <w:jc w:val="center"/>
              <w:rPr>
                <w:ins w:id="4914" w:author="Hugo" w:date="2011-05-06T23:10:00Z"/>
                <w:rFonts w:ascii="Calibri" w:hAnsi="Calibri" w:cs="Calibri"/>
              </w:rPr>
            </w:pPr>
            <w:proofErr w:type="spellStart"/>
            <w:ins w:id="4915" w:author="Hugo" w:date="2011-05-06T23:10:00Z">
              <w:r w:rsidRPr="00D72163">
                <w:rPr>
                  <w:rFonts w:ascii="Calibri" w:hAnsi="Calibri" w:cs="Calibri"/>
                </w:rPr>
                <w:t>Validate</w:t>
              </w:r>
              <w:proofErr w:type="spellEnd"/>
              <w:r w:rsidRPr="00D72163">
                <w:rPr>
                  <w:rFonts w:ascii="Calibri" w:hAnsi="Calibri" w:cs="Calibri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</w:rPr>
                <w:t>priority</w:t>
              </w:r>
              <w:proofErr w:type="spellEnd"/>
              <w:r>
                <w:rPr>
                  <w:rFonts w:ascii="Calibri" w:hAnsi="Calibri" w:cs="Calibri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</w:rPr>
                <w:t>definition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1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1D967D" w14:textId="77777777" w:rsidR="00C65D9C" w:rsidRPr="00D72163" w:rsidRDefault="00C65D9C" w:rsidP="00C65D9C">
            <w:pPr>
              <w:pStyle w:val="Formalivre"/>
              <w:jc w:val="center"/>
              <w:rPr>
                <w:ins w:id="4917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5B3DDCB5" w14:textId="77777777" w:rsidTr="005111E9">
        <w:trPr>
          <w:cantSplit/>
          <w:trHeight w:val="60"/>
          <w:ins w:id="4918" w:author="Hugo" w:date="2011-05-06T23:10:00Z"/>
          <w:trPrChange w:id="4919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2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ABB8A4" w14:textId="77777777" w:rsidR="00C65D9C" w:rsidRPr="00D72163" w:rsidRDefault="00C65D9C" w:rsidP="00C65D9C">
            <w:pPr>
              <w:pStyle w:val="Formalivre"/>
              <w:jc w:val="center"/>
              <w:rPr>
                <w:ins w:id="492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2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D75E99" w14:textId="77777777" w:rsidR="00C65D9C" w:rsidRPr="00D72163" w:rsidRDefault="00C65D9C" w:rsidP="00C65D9C">
            <w:pPr>
              <w:pStyle w:val="Formalivre"/>
              <w:jc w:val="center"/>
              <w:rPr>
                <w:ins w:id="4923" w:author="Hugo" w:date="2011-05-06T23:10:00Z"/>
                <w:rFonts w:ascii="Calibri" w:hAnsi="Calibri" w:cs="Calibri"/>
                <w:sz w:val="22"/>
              </w:rPr>
            </w:pPr>
            <w:ins w:id="4924" w:author="Hugo" w:date="2011-05-06T23:10:00Z">
              <w:r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2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54C02B" w14:textId="77777777" w:rsidR="00C65D9C" w:rsidRPr="00D72163" w:rsidRDefault="00C65D9C" w:rsidP="00C65D9C">
            <w:pPr>
              <w:pStyle w:val="Formalivre"/>
              <w:ind w:right="10"/>
              <w:jc w:val="center"/>
              <w:rPr>
                <w:ins w:id="4926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2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5CE804" w14:textId="77777777" w:rsidR="00C65D9C" w:rsidRPr="00D72163" w:rsidRDefault="00C65D9C" w:rsidP="00C65D9C">
            <w:pPr>
              <w:pStyle w:val="Formalivre"/>
              <w:jc w:val="center"/>
              <w:rPr>
                <w:ins w:id="4928" w:author="Hugo" w:date="2011-05-06T23:10:00Z"/>
                <w:rFonts w:ascii="Calibri" w:hAnsi="Calibri" w:cs="Calibri"/>
                <w:lang w:val="en-US"/>
              </w:rPr>
            </w:pPr>
            <w:ins w:id="4929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 xml:space="preserve">Report </w:t>
              </w:r>
              <w:r w:rsidRPr="00FD246E">
                <w:rPr>
                  <w:rFonts w:ascii="Calibri" w:hAnsi="Calibri" w:cs="Calibri"/>
                  <w:u w:val="single"/>
                  <w:lang w:val="en-US"/>
                </w:rPr>
                <w:t>Operation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Success</w:t>
              </w:r>
            </w:ins>
          </w:p>
        </w:tc>
      </w:tr>
      <w:tr w:rsidR="00C65D9C" w:rsidRPr="0030157B" w14:paraId="137667C1" w14:textId="77777777" w:rsidTr="005111E9">
        <w:trPr>
          <w:cantSplit/>
          <w:trHeight w:val="60"/>
          <w:ins w:id="4930" w:author="Hugo" w:date="2011-05-06T23:10:00Z"/>
          <w:trPrChange w:id="493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32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49043C" w14:textId="77777777" w:rsidR="00C65D9C" w:rsidRPr="0030157B" w:rsidRDefault="00C65D9C" w:rsidP="00C65D9C">
            <w:pPr>
              <w:pStyle w:val="Formalivre"/>
              <w:jc w:val="center"/>
              <w:rPr>
                <w:ins w:id="4933" w:author="Hugo" w:date="2011-05-06T23:10:00Z"/>
                <w:rFonts w:ascii="Calibri" w:hAnsi="Calibri" w:cs="Calibri"/>
                <w:lang w:val="en-US"/>
              </w:rPr>
            </w:pPr>
            <w:ins w:id="4934" w:author="Hugo" w:date="2011-05-06T23:10:00Z">
              <w:r w:rsidRPr="008B2F5C">
                <w:rPr>
                  <w:rFonts w:ascii="Calibri" w:hAnsi="Calibri" w:cs="Calibri"/>
                  <w:b/>
                  <w:lang w:val="en-US"/>
                  <w:rPrChange w:id="4935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Alternative </w:t>
              </w:r>
              <w:r w:rsidRPr="0030157B">
                <w:rPr>
                  <w:rFonts w:ascii="Calibri" w:hAnsi="Calibri" w:cs="Calibri"/>
                  <w:b/>
                  <w:lang w:val="en-US"/>
                </w:rPr>
                <w:t>3a</w:t>
              </w:r>
              <w:r w:rsidRPr="008B2F5C">
                <w:rPr>
                  <w:rFonts w:ascii="Calibri" w:hAnsi="Calibri" w:cs="Calibri"/>
                  <w:b/>
                  <w:lang w:val="en-US"/>
                  <w:rPrChange w:id="4936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>:</w:t>
              </w:r>
              <w:r w:rsidRPr="008B2F5C">
                <w:rPr>
                  <w:rFonts w:ascii="Calibri" w:hAnsi="Calibri" w:cs="Calibri"/>
                  <w:lang w:val="en-US"/>
                  <w:rPrChange w:id="4937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            </w:t>
              </w:r>
              <w:r w:rsidRPr="008B2F5C">
                <w:rPr>
                  <w:rFonts w:ascii="Calibri" w:hAnsi="Calibri" w:cs="Calibri"/>
                  <w:lang w:val="en-US"/>
                  <w:rPrChange w:id="4938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   </w:t>
              </w:r>
              <w:r w:rsidRPr="0030157B">
                <w:rPr>
                  <w:rFonts w:ascii="Calibri" w:hAnsi="Calibri" w:cs="Calibri"/>
                  <w:lang w:val="en-US"/>
                </w:rPr>
                <w:t>User wants to minimize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39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3474FF" w14:textId="77777777" w:rsidR="00C65D9C" w:rsidRPr="0030157B" w:rsidRDefault="00C65D9C" w:rsidP="00C65D9C">
            <w:pPr>
              <w:pStyle w:val="Formalivre"/>
              <w:jc w:val="center"/>
              <w:rPr>
                <w:ins w:id="494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41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793692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4942" w:author="Hugo" w:date="2011-05-06T23:10:00Z"/>
                <w:rFonts w:ascii="Calibri" w:hAnsi="Calibri" w:cs="Calibri"/>
                <w:sz w:val="22"/>
              </w:rPr>
            </w:pPr>
            <w:ins w:id="4943" w:author="Hugo" w:date="2011-05-06T23:10:00Z">
              <w:r w:rsidRPr="0030157B">
                <w:rPr>
                  <w:rFonts w:ascii="Calibri" w:hAnsi="Calibri" w:cs="Calibri"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44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2F7A60" w14:textId="77777777" w:rsidR="00C65D9C" w:rsidRPr="0030157B" w:rsidRDefault="00C65D9C" w:rsidP="00C65D9C">
            <w:pPr>
              <w:pStyle w:val="Formalivre"/>
              <w:jc w:val="center"/>
              <w:rPr>
                <w:ins w:id="4945" w:author="Hugo" w:date="2011-05-06T23:10:00Z"/>
                <w:rFonts w:ascii="Calibri" w:hAnsi="Calibri" w:cs="Calibri"/>
                <w:lang w:val="en-US"/>
              </w:rPr>
            </w:pPr>
            <w:ins w:id="4946" w:author="Hugo" w:date="2011-05-06T23:10:00Z">
              <w:r w:rsidRPr="0030157B">
                <w:rPr>
                  <w:rFonts w:ascii="Calibri" w:hAnsi="Calibri" w:cs="Calibri"/>
                  <w:lang w:val="en-US"/>
                </w:rPr>
                <w:t>System Response</w:t>
              </w:r>
            </w:ins>
          </w:p>
        </w:tc>
      </w:tr>
      <w:tr w:rsidR="00C65D9C" w:rsidRPr="0030157B" w14:paraId="5A969112" w14:textId="77777777" w:rsidTr="005111E9">
        <w:trPr>
          <w:cantSplit/>
          <w:trHeight w:val="60"/>
          <w:ins w:id="4947" w:author="Hugo" w:date="2011-05-06T23:10:00Z"/>
          <w:trPrChange w:id="4948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49" w:author="Hugo" w:date="2011-05-06T23:48:00Z">
              <w:tcPr>
                <w:tcW w:w="2578" w:type="dxa"/>
                <w:vMerge/>
                <w:tcBorders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771767" w14:textId="77777777" w:rsidR="00C65D9C" w:rsidRPr="0030157B" w:rsidRDefault="00C65D9C" w:rsidP="00C65D9C">
            <w:pPr>
              <w:pStyle w:val="Formalivre"/>
              <w:rPr>
                <w:ins w:id="495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5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C99E6A" w14:textId="77777777" w:rsidR="00C65D9C" w:rsidRPr="0030157B" w:rsidRDefault="00C65D9C" w:rsidP="00C65D9C">
            <w:pPr>
              <w:pStyle w:val="Formalivre"/>
              <w:jc w:val="center"/>
              <w:rPr>
                <w:ins w:id="4952" w:author="Hugo" w:date="2011-05-06T23:10:00Z"/>
                <w:rFonts w:ascii="Calibri" w:hAnsi="Calibri" w:cs="Calibri"/>
                <w:sz w:val="22"/>
              </w:rPr>
            </w:pPr>
            <w:ins w:id="4953" w:author="Hugo" w:date="2011-05-06T23:10:00Z">
              <w:r w:rsidRPr="0030157B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5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CF13BC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4955" w:author="Hugo" w:date="2011-05-06T23:10:00Z"/>
                <w:rFonts w:ascii="Calibri" w:hAnsi="Calibri" w:cs="Calibri"/>
                <w:sz w:val="22"/>
              </w:rPr>
            </w:pPr>
            <w:proofErr w:type="spellStart"/>
            <w:ins w:id="4956" w:author="Hugo" w:date="2011-05-06T23:10:00Z">
              <w:r>
                <w:rPr>
                  <w:rFonts w:ascii="Calibri" w:hAnsi="Calibri" w:cs="Calibri"/>
                  <w:sz w:val="22"/>
                </w:rPr>
                <w:t>Select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minimize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5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34FB3A" w14:textId="77777777" w:rsidR="00C65D9C" w:rsidRPr="0030157B" w:rsidRDefault="00C65D9C" w:rsidP="00C65D9C">
            <w:pPr>
              <w:pStyle w:val="Formalivre"/>
              <w:jc w:val="center"/>
              <w:rPr>
                <w:ins w:id="4958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1D1635" w14:paraId="4F16BDDA" w14:textId="77777777" w:rsidTr="005111E9">
        <w:trPr>
          <w:cantSplit/>
          <w:trHeight w:val="60"/>
          <w:ins w:id="4959" w:author="Hugo" w:date="2011-05-06T23:10:00Z"/>
          <w:trPrChange w:id="4960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61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4857CC" w14:textId="77777777" w:rsidR="00C65D9C" w:rsidRPr="0030157B" w:rsidRDefault="00C65D9C" w:rsidP="00C65D9C">
            <w:pPr>
              <w:pStyle w:val="Formalivre"/>
              <w:rPr>
                <w:ins w:id="496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6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B5D1B68" w14:textId="77777777" w:rsidR="00C65D9C" w:rsidRPr="0030157B" w:rsidRDefault="00C65D9C" w:rsidP="00C65D9C">
            <w:pPr>
              <w:pStyle w:val="Formalivre"/>
              <w:jc w:val="center"/>
              <w:rPr>
                <w:ins w:id="4964" w:author="Hugo" w:date="2011-05-06T23:10:00Z"/>
                <w:rFonts w:ascii="Calibri" w:hAnsi="Calibri" w:cs="Calibri"/>
                <w:sz w:val="22"/>
              </w:rPr>
            </w:pPr>
            <w:ins w:id="4965" w:author="Hugo" w:date="2011-05-06T23:10:00Z">
              <w:r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6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F126A4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4967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6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76454D2" w14:textId="77777777" w:rsidR="00C65D9C" w:rsidRPr="0030157B" w:rsidRDefault="00C65D9C" w:rsidP="00C65D9C">
            <w:pPr>
              <w:pStyle w:val="Formalivre"/>
              <w:jc w:val="center"/>
              <w:rPr>
                <w:ins w:id="4969" w:author="Hugo" w:date="2011-05-06T23:10:00Z"/>
                <w:rFonts w:ascii="Calibri" w:hAnsi="Calibri" w:cs="Calibri"/>
                <w:lang w:val="en-US"/>
              </w:rPr>
            </w:pPr>
            <w:ins w:id="4970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Uses the minimize formula to calculate the priority</w:t>
              </w:r>
            </w:ins>
          </w:p>
        </w:tc>
      </w:tr>
      <w:tr w:rsidR="00C65D9C" w:rsidRPr="001D1635" w14:paraId="24C1BFDF" w14:textId="77777777" w:rsidTr="005111E9">
        <w:trPr>
          <w:cantSplit/>
          <w:trHeight w:val="60"/>
          <w:ins w:id="4971" w:author="Hugo" w:date="2011-05-06T23:10:00Z"/>
          <w:trPrChange w:id="4972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73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7E2B90" w14:textId="77777777" w:rsidR="00C65D9C" w:rsidRPr="008B2F5C" w:rsidRDefault="00C65D9C" w:rsidP="00C65D9C">
            <w:pPr>
              <w:pStyle w:val="Formalivre"/>
              <w:jc w:val="both"/>
              <w:rPr>
                <w:ins w:id="4974" w:author="Hugo" w:date="2011-05-06T23:10:00Z"/>
                <w:rFonts w:ascii="Calibri" w:hAnsi="Calibri" w:cs="Calibri"/>
                <w:lang w:val="en-US"/>
                <w:rPrChange w:id="4975" w:author="Isa" w:date="2011-05-29T01:04:00Z">
                  <w:rPr>
                    <w:ins w:id="497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7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5A0536" w14:textId="77777777" w:rsidR="00C65D9C" w:rsidRPr="0030157B" w:rsidRDefault="00C65D9C" w:rsidP="00C65D9C">
            <w:pPr>
              <w:pStyle w:val="Formalivre"/>
              <w:jc w:val="center"/>
              <w:rPr>
                <w:ins w:id="4978" w:author="Hugo" w:date="2011-05-06T23:10:00Z"/>
                <w:rFonts w:ascii="Calibri" w:hAnsi="Calibri" w:cs="Calibri"/>
                <w:sz w:val="22"/>
              </w:rPr>
            </w:pPr>
            <w:ins w:id="4979" w:author="Hugo" w:date="2011-05-06T23:10:00Z">
              <w:r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8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86B08D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4981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8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2FD315" w14:textId="77777777" w:rsidR="00C65D9C" w:rsidRPr="0030157B" w:rsidRDefault="00C65D9C" w:rsidP="00C65D9C">
            <w:pPr>
              <w:pStyle w:val="Formalivre"/>
              <w:jc w:val="center"/>
              <w:rPr>
                <w:ins w:id="4983" w:author="Hugo" w:date="2011-05-06T23:10:00Z"/>
                <w:rFonts w:ascii="Calibri" w:hAnsi="Calibri" w:cs="Calibri"/>
                <w:lang w:val="en-US"/>
              </w:rPr>
            </w:pPr>
            <w:ins w:id="4984" w:author="Hugo" w:date="2011-05-06T23:10:00Z">
              <w:r w:rsidRPr="0030157B">
                <w:rPr>
                  <w:rFonts w:ascii="Calibri" w:hAnsi="Calibri" w:cs="Calibri"/>
                  <w:lang w:val="en-US"/>
                </w:rPr>
                <w:t xml:space="preserve">Returns to </w:t>
              </w:r>
              <w:r>
                <w:rPr>
                  <w:rFonts w:ascii="Calibri" w:hAnsi="Calibri" w:cs="Calibri"/>
                  <w:lang w:val="en-US"/>
                </w:rPr>
                <w:t>5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</w:tbl>
    <w:p w14:paraId="37EA8F93" w14:textId="77777777" w:rsidR="00C65D9C" w:rsidRPr="00C65D9C" w:rsidRDefault="00C65D9C">
      <w:pPr>
        <w:tabs>
          <w:tab w:val="left" w:pos="3660"/>
        </w:tabs>
        <w:spacing w:after="0"/>
        <w:rPr>
          <w:ins w:id="4985" w:author="Hugo" w:date="2011-05-06T23:10:00Z"/>
          <w:rFonts w:ascii="Calibri" w:hAnsi="Calibri" w:cs="Calibri"/>
          <w:lang w:val="en-US" w:bidi="x-none"/>
          <w:rPrChange w:id="4986" w:author="Hugo" w:date="2011-05-06T23:11:00Z">
            <w:rPr>
              <w:ins w:id="4987" w:author="Hugo" w:date="2011-05-06T23:10:00Z"/>
              <w:rFonts w:ascii="Calibri" w:hAnsi="Calibri" w:cs="Calibri"/>
              <w:lang w:bidi="x-none"/>
            </w:rPr>
          </w:rPrChange>
        </w:rPr>
        <w:pPrChange w:id="4988" w:author="Hugo" w:date="2011-05-06T23:16:00Z">
          <w:pPr>
            <w:tabs>
              <w:tab w:val="left" w:pos="3660"/>
            </w:tabs>
          </w:pPr>
        </w:pPrChange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4989" w:author="Hugo" w:date="2011-05-06T23:15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4990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1D1635" w14:paraId="67864476" w14:textId="77777777" w:rsidTr="00446966">
        <w:trPr>
          <w:cantSplit/>
          <w:trHeight w:val="289"/>
          <w:ins w:id="4991" w:author="Hugo" w:date="2011-05-06T23:10:00Z"/>
          <w:trPrChange w:id="4992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93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92D1C5" w14:textId="77777777" w:rsidR="00C65D9C" w:rsidRPr="00D72163" w:rsidRDefault="00C65D9C" w:rsidP="00C65D9C">
            <w:pPr>
              <w:pStyle w:val="Formalivre"/>
              <w:jc w:val="center"/>
              <w:rPr>
                <w:ins w:id="4994" w:author="Hugo" w:date="2011-05-06T23:10:00Z"/>
                <w:rFonts w:ascii="Calibri" w:hAnsi="Calibri" w:cs="Calibri"/>
                <w:sz w:val="22"/>
                <w:lang w:val="en-US"/>
              </w:rPr>
            </w:pPr>
            <w:ins w:id="4995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4996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4997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Define Software Characteristics priority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Using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AHP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 </w:t>
              </w:r>
            </w:ins>
          </w:p>
        </w:tc>
      </w:tr>
      <w:tr w:rsidR="00C65D9C" w:rsidRPr="00D72163" w14:paraId="439CC423" w14:textId="77777777" w:rsidTr="00446966">
        <w:trPr>
          <w:cantSplit/>
          <w:trHeight w:val="289"/>
          <w:ins w:id="4998" w:author="Hugo" w:date="2011-05-06T23:10:00Z"/>
          <w:trPrChange w:id="4999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00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FD512A" w14:textId="77777777" w:rsidR="00C65D9C" w:rsidRPr="00D72163" w:rsidRDefault="00C65D9C" w:rsidP="00C65D9C">
            <w:pPr>
              <w:pStyle w:val="Formalivre"/>
              <w:jc w:val="center"/>
              <w:rPr>
                <w:ins w:id="5001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002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03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1F7A1F" w14:textId="77777777" w:rsidR="00C65D9C" w:rsidRPr="00D72163" w:rsidRDefault="00C65D9C" w:rsidP="00C65D9C">
            <w:pPr>
              <w:pStyle w:val="Formalivre"/>
              <w:jc w:val="center"/>
              <w:rPr>
                <w:ins w:id="5004" w:author="Hugo" w:date="2011-05-06T23:10:00Z"/>
                <w:rFonts w:ascii="Calibri" w:hAnsi="Calibri" w:cs="Calibri"/>
                <w:sz w:val="22"/>
                <w:lang w:val="en-US"/>
              </w:rPr>
            </w:pPr>
            <w:ins w:id="5005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Define Software Characteristics priority</w:t>
              </w:r>
            </w:ins>
          </w:p>
        </w:tc>
      </w:tr>
      <w:tr w:rsidR="00C65D9C" w:rsidRPr="00D72163" w14:paraId="01756E09" w14:textId="77777777" w:rsidTr="00446966">
        <w:trPr>
          <w:cantSplit/>
          <w:trHeight w:val="289"/>
          <w:ins w:id="5006" w:author="Hugo" w:date="2011-05-06T23:10:00Z"/>
          <w:trPrChange w:id="5007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08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1D5A7D" w14:textId="77777777" w:rsidR="00C65D9C" w:rsidRPr="00D72163" w:rsidRDefault="00C65D9C" w:rsidP="00C65D9C">
            <w:pPr>
              <w:pStyle w:val="Formalivre"/>
              <w:jc w:val="center"/>
              <w:rPr>
                <w:ins w:id="5009" w:author="Hugo" w:date="2011-05-06T23:10:00Z"/>
                <w:rFonts w:ascii="Calibri" w:hAnsi="Calibri" w:cs="Calibri"/>
                <w:b/>
                <w:sz w:val="22"/>
              </w:rPr>
            </w:pPr>
            <w:ins w:id="5010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11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255D34" w14:textId="77777777" w:rsidR="00C65D9C" w:rsidRPr="00D72163" w:rsidRDefault="00C65D9C" w:rsidP="00C65D9C">
            <w:pPr>
              <w:pStyle w:val="Formalivre"/>
              <w:jc w:val="center"/>
              <w:rPr>
                <w:ins w:id="5012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5D84C490" w14:textId="77777777" w:rsidTr="00446966">
        <w:trPr>
          <w:cantSplit/>
          <w:trHeight w:val="289"/>
          <w:ins w:id="5013" w:author="Hugo" w:date="2011-05-06T23:10:00Z"/>
          <w:trPrChange w:id="5014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15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0AF017" w14:textId="77777777" w:rsidR="00C65D9C" w:rsidRPr="00D72163" w:rsidRDefault="00C65D9C" w:rsidP="00C65D9C">
            <w:pPr>
              <w:pStyle w:val="Formalivre"/>
              <w:jc w:val="center"/>
              <w:rPr>
                <w:ins w:id="5016" w:author="Hugo" w:date="2011-05-06T23:10:00Z"/>
                <w:rFonts w:ascii="Calibri" w:hAnsi="Calibri" w:cs="Calibri"/>
                <w:b/>
                <w:sz w:val="22"/>
              </w:rPr>
            </w:pPr>
            <w:ins w:id="5017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18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A96B42" w14:textId="77777777" w:rsidR="00C65D9C" w:rsidRPr="00D72163" w:rsidRDefault="00C65D9C" w:rsidP="00C65D9C">
            <w:pPr>
              <w:pStyle w:val="Formalivre"/>
              <w:jc w:val="center"/>
              <w:rPr>
                <w:ins w:id="5019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1D51FC33" w14:textId="77777777" w:rsidTr="00446966">
        <w:trPr>
          <w:cantSplit/>
          <w:trHeight w:val="289"/>
          <w:ins w:id="5020" w:author="Hugo" w:date="2011-05-06T23:10:00Z"/>
          <w:trPrChange w:id="5021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22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75BB07" w14:textId="77777777" w:rsidR="00C65D9C" w:rsidRPr="00D72163" w:rsidRDefault="00C65D9C" w:rsidP="00C65D9C">
            <w:pPr>
              <w:pStyle w:val="Formalivre"/>
              <w:jc w:val="center"/>
              <w:rPr>
                <w:ins w:id="5023" w:author="Hugo" w:date="2011-05-06T23:10:00Z"/>
                <w:rFonts w:ascii="Calibri" w:hAnsi="Calibri" w:cs="Calibri"/>
                <w:b/>
                <w:sz w:val="22"/>
              </w:rPr>
            </w:pPr>
            <w:ins w:id="5024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25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94D8E7" w14:textId="77777777" w:rsidR="00C65D9C" w:rsidRPr="00D72163" w:rsidRDefault="00C65D9C" w:rsidP="00C65D9C">
            <w:pPr>
              <w:pStyle w:val="Formalivre"/>
              <w:jc w:val="center"/>
              <w:rPr>
                <w:ins w:id="502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1D1635" w14:paraId="44787C20" w14:textId="77777777" w:rsidTr="00446966">
        <w:trPr>
          <w:cantSplit/>
          <w:trHeight w:val="289"/>
          <w:ins w:id="5027" w:author="Hugo" w:date="2011-05-06T23:10:00Z"/>
          <w:trPrChange w:id="5028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29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44E1AE" w14:textId="77777777" w:rsidR="00C65D9C" w:rsidRPr="00D72163" w:rsidRDefault="00C65D9C" w:rsidP="00C65D9C">
            <w:pPr>
              <w:pStyle w:val="Formalivre"/>
              <w:jc w:val="center"/>
              <w:rPr>
                <w:ins w:id="5030" w:author="Hugo" w:date="2011-05-06T23:10:00Z"/>
                <w:rFonts w:ascii="Calibri" w:hAnsi="Calibri" w:cs="Calibri"/>
                <w:b/>
                <w:sz w:val="22"/>
              </w:rPr>
            </w:pPr>
            <w:ins w:id="503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32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92B00C" w14:textId="77777777" w:rsidR="00C65D9C" w:rsidRPr="00D72163" w:rsidRDefault="00C65D9C" w:rsidP="00C65D9C">
            <w:pPr>
              <w:pStyle w:val="Formalivre"/>
              <w:jc w:val="center"/>
              <w:rPr>
                <w:ins w:id="5033" w:author="Hugo" w:date="2011-05-06T23:10:00Z"/>
                <w:rFonts w:ascii="Calibri" w:hAnsi="Calibri" w:cs="Calibri"/>
                <w:lang w:val="en-US"/>
              </w:rPr>
            </w:pPr>
            <w:ins w:id="5034" w:author="Hugo" w:date="2011-05-06T23:10:00Z">
              <w:r>
                <w:rPr>
                  <w:rFonts w:ascii="Calibri" w:hAnsi="Calibri" w:cs="Calibri"/>
                  <w:lang w:val="en-US"/>
                </w:rPr>
                <w:t xml:space="preserve">AHP 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method </w:t>
              </w:r>
              <w:r>
                <w:rPr>
                  <w:rFonts w:ascii="Calibri" w:hAnsi="Calibri" w:cs="Calibri"/>
                  <w:lang w:val="en-US"/>
                </w:rPr>
                <w:t xml:space="preserve">is </w:t>
              </w:r>
              <w:r w:rsidRPr="00D72163">
                <w:rPr>
                  <w:rFonts w:ascii="Calibri" w:hAnsi="Calibri" w:cs="Calibri"/>
                  <w:lang w:val="en-US"/>
                </w:rPr>
                <w:t>selected and the characteristic</w:t>
              </w:r>
              <w:r>
                <w:rPr>
                  <w:rFonts w:ascii="Calibri" w:hAnsi="Calibri" w:cs="Calibri"/>
                  <w:lang w:val="en-US"/>
                </w:rPr>
                <w:t xml:space="preserve">s to be used in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comparasion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are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lang w:val="en-US"/>
                </w:rPr>
                <w:t>classified</w:t>
              </w:r>
            </w:ins>
          </w:p>
        </w:tc>
      </w:tr>
      <w:tr w:rsidR="00C65D9C" w:rsidRPr="001D1635" w14:paraId="162BFC09" w14:textId="77777777" w:rsidTr="00446966">
        <w:trPr>
          <w:cantSplit/>
          <w:trHeight w:val="289"/>
          <w:ins w:id="5035" w:author="Hugo" w:date="2011-05-06T23:10:00Z"/>
          <w:trPrChange w:id="5036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37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3EA134" w14:textId="77777777" w:rsidR="00C65D9C" w:rsidRPr="00D72163" w:rsidRDefault="00C65D9C" w:rsidP="00C65D9C">
            <w:pPr>
              <w:pStyle w:val="Formalivre"/>
              <w:jc w:val="center"/>
              <w:rPr>
                <w:ins w:id="5038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039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Post-conditions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40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BB2FF7" w14:textId="77777777" w:rsidR="00C65D9C" w:rsidRPr="00D72163" w:rsidRDefault="00C65D9C" w:rsidP="00C65D9C">
            <w:pPr>
              <w:pStyle w:val="Formalivre"/>
              <w:jc w:val="center"/>
              <w:rPr>
                <w:ins w:id="5041" w:author="Hugo" w:date="2011-05-06T23:10:00Z"/>
                <w:rFonts w:ascii="Calibri" w:hAnsi="Calibri" w:cs="Calibri"/>
                <w:sz w:val="22"/>
                <w:lang w:val="en-US"/>
              </w:rPr>
            </w:pPr>
            <w:ins w:id="5042" w:author="Hugo" w:date="2011-05-06T23:10:00Z">
              <w:r w:rsidRPr="00D72163">
                <w:rPr>
                  <w:rFonts w:ascii="Calibri" w:hAnsi="Calibri" w:cs="Calibri"/>
                  <w:sz w:val="22"/>
                  <w:lang w:val="en-US"/>
                </w:rPr>
                <w:t>Characteristics</w:t>
              </w:r>
              <w:r>
                <w:rPr>
                  <w:rFonts w:ascii="Calibri" w:hAnsi="Calibri" w:cs="Calibri"/>
                  <w:sz w:val="22"/>
                  <w:lang w:val="en-US"/>
                </w:rPr>
                <w:t xml:space="preserve"> priorities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defined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according the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AHP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</w:tr>
      <w:tr w:rsidR="00C65D9C" w:rsidRPr="00D72163" w14:paraId="0311C0BB" w14:textId="77777777" w:rsidTr="005111E9">
        <w:trPr>
          <w:cantSplit/>
          <w:trHeight w:val="289"/>
          <w:ins w:id="5043" w:author="Hugo" w:date="2011-05-06T23:10:00Z"/>
          <w:trPrChange w:id="5044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45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70AEED" w14:textId="77777777" w:rsidR="00C65D9C" w:rsidRPr="001D7E90" w:rsidRDefault="00C65D9C" w:rsidP="00C65D9C">
            <w:pPr>
              <w:pStyle w:val="Formalivre"/>
              <w:jc w:val="center"/>
              <w:rPr>
                <w:ins w:id="504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047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4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F382C7" w14:textId="77777777" w:rsidR="00C65D9C" w:rsidRPr="00D72163" w:rsidRDefault="00C65D9C" w:rsidP="00C65D9C">
            <w:pPr>
              <w:pStyle w:val="Formalivre"/>
              <w:jc w:val="center"/>
              <w:rPr>
                <w:ins w:id="5049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5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ECED7A" w14:textId="77777777" w:rsidR="00C65D9C" w:rsidRPr="00D72163" w:rsidRDefault="00C65D9C" w:rsidP="00C65D9C">
            <w:pPr>
              <w:pStyle w:val="Formalivre"/>
              <w:jc w:val="center"/>
              <w:rPr>
                <w:ins w:id="5051" w:author="Hugo" w:date="2011-05-06T23:10:00Z"/>
                <w:rFonts w:ascii="Calibri" w:hAnsi="Calibri" w:cs="Calibri"/>
                <w:b/>
                <w:sz w:val="22"/>
              </w:rPr>
            </w:pPr>
            <w:ins w:id="5052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5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5F2B6C" w14:textId="77777777" w:rsidR="00C65D9C" w:rsidRPr="00D72163" w:rsidRDefault="00C65D9C" w:rsidP="00C65D9C">
            <w:pPr>
              <w:pStyle w:val="Formalivre"/>
              <w:jc w:val="center"/>
              <w:rPr>
                <w:ins w:id="5054" w:author="Hugo" w:date="2011-05-06T23:10:00Z"/>
                <w:rFonts w:ascii="Calibri" w:hAnsi="Calibri" w:cs="Calibri"/>
                <w:b/>
                <w:sz w:val="22"/>
              </w:rPr>
            </w:pPr>
            <w:ins w:id="5055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D72163" w14:paraId="05E97B40" w14:textId="77777777" w:rsidTr="005111E9">
        <w:trPr>
          <w:cantSplit/>
          <w:trHeight w:val="289"/>
          <w:ins w:id="5056" w:author="Hugo" w:date="2011-05-06T23:10:00Z"/>
          <w:trPrChange w:id="5057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5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1B6806" w14:textId="77777777" w:rsidR="00C65D9C" w:rsidRPr="00D72163" w:rsidRDefault="00C65D9C" w:rsidP="00C65D9C">
            <w:pPr>
              <w:pStyle w:val="Formalivre"/>
              <w:jc w:val="center"/>
              <w:rPr>
                <w:ins w:id="505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6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72A0D3" w14:textId="77777777" w:rsidR="00C65D9C" w:rsidRPr="00D72163" w:rsidRDefault="00C65D9C" w:rsidP="00C65D9C">
            <w:pPr>
              <w:pStyle w:val="Formalivre"/>
              <w:jc w:val="center"/>
              <w:rPr>
                <w:ins w:id="5061" w:author="Hugo" w:date="2011-05-06T23:10:00Z"/>
                <w:rFonts w:ascii="Calibri" w:hAnsi="Calibri" w:cs="Calibri"/>
                <w:sz w:val="22"/>
              </w:rPr>
            </w:pPr>
            <w:ins w:id="5062" w:author="Hugo" w:date="2011-05-06T23:10:00Z">
              <w:r w:rsidRPr="00D72163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6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9085AF" w14:textId="77777777" w:rsidR="00C65D9C" w:rsidRPr="00D72163" w:rsidRDefault="00C65D9C" w:rsidP="00C65D9C">
            <w:pPr>
              <w:pStyle w:val="Formalivre"/>
              <w:jc w:val="center"/>
              <w:rPr>
                <w:ins w:id="5064" w:author="Hugo" w:date="2011-05-06T23:10:00Z"/>
                <w:rFonts w:ascii="Calibri" w:hAnsi="Calibri" w:cs="Calibri"/>
                <w:sz w:val="22"/>
                <w:lang w:val="en-US"/>
              </w:rPr>
            </w:pPr>
            <w:ins w:id="5065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Select a characteristic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6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656BE9" w14:textId="77777777" w:rsidR="00C65D9C" w:rsidRPr="00D72163" w:rsidRDefault="00C65D9C" w:rsidP="00C65D9C">
            <w:pPr>
              <w:pStyle w:val="Formalivre"/>
              <w:jc w:val="center"/>
              <w:rPr>
                <w:ins w:id="5067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267D060B" w14:textId="77777777" w:rsidTr="005111E9">
        <w:trPr>
          <w:cantSplit/>
          <w:trHeight w:val="289"/>
          <w:ins w:id="5068" w:author="Hugo" w:date="2011-05-06T23:10:00Z"/>
          <w:trPrChange w:id="5069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7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2A032A" w14:textId="77777777" w:rsidR="00C65D9C" w:rsidRPr="00D72163" w:rsidRDefault="00C65D9C" w:rsidP="00C65D9C">
            <w:pPr>
              <w:pStyle w:val="Formalivre"/>
              <w:jc w:val="center"/>
              <w:rPr>
                <w:ins w:id="507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7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C855F3" w14:textId="77777777" w:rsidR="00C65D9C" w:rsidRPr="00D72163" w:rsidRDefault="00C65D9C" w:rsidP="00C65D9C">
            <w:pPr>
              <w:pStyle w:val="Formalivre"/>
              <w:jc w:val="center"/>
              <w:rPr>
                <w:ins w:id="5073" w:author="Hugo" w:date="2011-05-06T23:10:00Z"/>
                <w:rFonts w:ascii="Calibri" w:hAnsi="Calibri" w:cs="Calibri"/>
                <w:sz w:val="22"/>
              </w:rPr>
            </w:pPr>
            <w:ins w:id="5074" w:author="Hugo" w:date="2011-05-06T23:10:00Z">
              <w:r w:rsidRPr="00D72163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7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961024" w14:textId="77777777" w:rsidR="00C65D9C" w:rsidRPr="00D72163" w:rsidRDefault="00C65D9C" w:rsidP="00C65D9C">
            <w:pPr>
              <w:pStyle w:val="Formalivre"/>
              <w:jc w:val="center"/>
              <w:rPr>
                <w:ins w:id="5076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7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F5E5C8" w14:textId="77777777" w:rsidR="00C65D9C" w:rsidRPr="00D72163" w:rsidRDefault="00C65D9C" w:rsidP="00C65D9C">
            <w:pPr>
              <w:pStyle w:val="Formalivre"/>
              <w:jc w:val="center"/>
              <w:rPr>
                <w:ins w:id="5078" w:author="Hugo" w:date="2011-05-06T23:10:00Z"/>
                <w:rFonts w:ascii="Calibri" w:hAnsi="Calibri" w:cs="Calibri"/>
                <w:sz w:val="22"/>
                <w:lang w:val="en-US"/>
              </w:rPr>
            </w:pPr>
            <w:ins w:id="5079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characteristic ID</w:t>
              </w:r>
            </w:ins>
          </w:p>
        </w:tc>
      </w:tr>
      <w:tr w:rsidR="00C65D9C" w:rsidRPr="00D72163" w14:paraId="0A905867" w14:textId="77777777" w:rsidTr="005111E9">
        <w:trPr>
          <w:cantSplit/>
          <w:trHeight w:val="289"/>
          <w:ins w:id="5080" w:author="Hugo" w:date="2011-05-06T23:10:00Z"/>
          <w:trPrChange w:id="508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8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5DAC6A" w14:textId="77777777" w:rsidR="00C65D9C" w:rsidRPr="00D72163" w:rsidRDefault="00C65D9C" w:rsidP="00C65D9C">
            <w:pPr>
              <w:pStyle w:val="Formalivre"/>
              <w:jc w:val="center"/>
              <w:rPr>
                <w:ins w:id="508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8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AC1EE0" w14:textId="77777777" w:rsidR="00C65D9C" w:rsidRPr="00A473AB" w:rsidRDefault="00C65D9C" w:rsidP="00C65D9C">
            <w:pPr>
              <w:pStyle w:val="Formalivre"/>
              <w:jc w:val="center"/>
              <w:rPr>
                <w:ins w:id="5085" w:author="Hugo" w:date="2011-05-06T23:10:00Z"/>
                <w:rFonts w:ascii="Calibri" w:hAnsi="Calibri" w:cs="Calibri"/>
                <w:sz w:val="22"/>
              </w:rPr>
            </w:pPr>
            <w:ins w:id="5086" w:author="Hugo" w:date="2011-05-06T23:10:00Z">
              <w:r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8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292BFA" w14:textId="77777777" w:rsidR="00C65D9C" w:rsidRPr="00D72163" w:rsidRDefault="00C65D9C" w:rsidP="00C65D9C">
            <w:pPr>
              <w:pStyle w:val="Formalivre"/>
              <w:jc w:val="center"/>
              <w:rPr>
                <w:ins w:id="5088" w:author="Hugo" w:date="2011-05-06T23:10:00Z"/>
                <w:rFonts w:ascii="Calibri" w:hAnsi="Calibri" w:cs="Calibri"/>
                <w:lang w:val="en-US"/>
              </w:rPr>
            </w:pPr>
            <w:ins w:id="5089" w:author="Hugo" w:date="2011-05-06T23:10:00Z">
              <w:r>
                <w:rPr>
                  <w:rFonts w:ascii="Calibri" w:hAnsi="Calibri" w:cs="Calibri"/>
                  <w:lang w:val="en-US"/>
                </w:rPr>
                <w:t>Select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90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88DCED" w14:textId="77777777" w:rsidR="00C65D9C" w:rsidRPr="00D72163" w:rsidRDefault="00C65D9C" w:rsidP="00C65D9C">
            <w:pPr>
              <w:pStyle w:val="Formalivre"/>
              <w:jc w:val="center"/>
              <w:rPr>
                <w:ins w:id="5091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D72163" w14:paraId="61751922" w14:textId="77777777" w:rsidTr="005111E9">
        <w:trPr>
          <w:cantSplit/>
          <w:trHeight w:val="289"/>
          <w:ins w:id="5092" w:author="Hugo" w:date="2011-05-06T23:10:00Z"/>
          <w:trPrChange w:id="509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9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9C14E6" w14:textId="77777777" w:rsidR="00C65D9C" w:rsidRPr="00D72163" w:rsidRDefault="00C65D9C" w:rsidP="00C65D9C">
            <w:pPr>
              <w:pStyle w:val="Formalivre"/>
              <w:jc w:val="center"/>
              <w:rPr>
                <w:ins w:id="509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9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DA9F36" w14:textId="77777777" w:rsidR="00C65D9C" w:rsidRPr="00A473AB" w:rsidRDefault="00C65D9C" w:rsidP="00C65D9C">
            <w:pPr>
              <w:pStyle w:val="Formalivre"/>
              <w:jc w:val="center"/>
              <w:rPr>
                <w:ins w:id="5097" w:author="Hugo" w:date="2011-05-06T23:10:00Z"/>
                <w:rFonts w:ascii="Calibri" w:hAnsi="Calibri" w:cs="Calibri"/>
                <w:sz w:val="22"/>
              </w:rPr>
            </w:pPr>
            <w:ins w:id="5098" w:author="Hugo" w:date="2011-05-06T23:10:00Z">
              <w:r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9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1AA46B" w14:textId="77777777" w:rsidR="00C65D9C" w:rsidRPr="00D72163" w:rsidRDefault="00C65D9C" w:rsidP="00C65D9C">
            <w:pPr>
              <w:pStyle w:val="Formalivre"/>
              <w:jc w:val="center"/>
              <w:rPr>
                <w:ins w:id="5100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0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2299DB" w14:textId="77777777" w:rsidR="00C65D9C" w:rsidRPr="00D72163" w:rsidRDefault="00C65D9C" w:rsidP="00C65D9C">
            <w:pPr>
              <w:pStyle w:val="Formalivre"/>
              <w:jc w:val="center"/>
              <w:rPr>
                <w:ins w:id="5102" w:author="Hugo" w:date="2011-05-06T23:10:00Z"/>
                <w:rFonts w:ascii="Calibri" w:hAnsi="Calibri" w:cs="Calibri"/>
                <w:sz w:val="22"/>
                <w:lang w:val="en-US"/>
              </w:rPr>
            </w:pPr>
            <w:ins w:id="5103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Software ID</w:t>
              </w:r>
            </w:ins>
          </w:p>
        </w:tc>
      </w:tr>
      <w:tr w:rsidR="00C65D9C" w:rsidRPr="001D1635" w14:paraId="20BAB6DC" w14:textId="77777777" w:rsidTr="005111E9">
        <w:trPr>
          <w:cantSplit/>
          <w:trHeight w:val="289"/>
          <w:ins w:id="5104" w:author="Hugo" w:date="2011-05-06T23:10:00Z"/>
          <w:trPrChange w:id="510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0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521E7E" w14:textId="77777777" w:rsidR="00C65D9C" w:rsidRPr="00D72163" w:rsidRDefault="00C65D9C" w:rsidP="00C65D9C">
            <w:pPr>
              <w:pStyle w:val="Formalivre"/>
              <w:jc w:val="center"/>
              <w:rPr>
                <w:ins w:id="510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0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68C341" w14:textId="77777777" w:rsidR="00C65D9C" w:rsidRPr="00A473AB" w:rsidRDefault="00C65D9C" w:rsidP="00C65D9C">
            <w:pPr>
              <w:pStyle w:val="Formalivre"/>
              <w:jc w:val="center"/>
              <w:rPr>
                <w:ins w:id="5109" w:author="Hugo" w:date="2011-05-06T23:10:00Z"/>
                <w:rFonts w:ascii="Calibri" w:hAnsi="Calibri" w:cs="Calibri"/>
                <w:sz w:val="22"/>
              </w:rPr>
            </w:pPr>
            <w:ins w:id="5110" w:author="Hugo" w:date="2011-05-06T23:10:00Z">
              <w:r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1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177BA3" w14:textId="77777777" w:rsidR="00C65D9C" w:rsidRPr="00D72163" w:rsidRDefault="00C65D9C" w:rsidP="00C65D9C">
            <w:pPr>
              <w:pStyle w:val="Formalivre"/>
              <w:jc w:val="center"/>
              <w:rPr>
                <w:ins w:id="5112" w:author="Hugo" w:date="2011-05-06T23:10:00Z"/>
                <w:rFonts w:ascii="Calibri" w:hAnsi="Calibri" w:cs="Calibri"/>
                <w:lang w:val="en-US"/>
              </w:rPr>
            </w:pPr>
            <w:ins w:id="5113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 xml:space="preserve">Give a </w:t>
              </w:r>
              <w:r>
                <w:rPr>
                  <w:rFonts w:ascii="Calibri" w:hAnsi="Calibri" w:cs="Calibri"/>
                  <w:lang w:val="en-US"/>
                </w:rPr>
                <w:t xml:space="preserve">priority </w:t>
              </w:r>
              <w:r w:rsidRPr="00D72163">
                <w:rPr>
                  <w:rFonts w:ascii="Calibri" w:hAnsi="Calibri" w:cs="Calibri"/>
                  <w:lang w:val="en-US"/>
                </w:rPr>
                <w:t>number according to the scale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1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EF130D" w14:textId="77777777" w:rsidR="00C65D9C" w:rsidRPr="00D72163" w:rsidRDefault="00C65D9C" w:rsidP="00C65D9C">
            <w:pPr>
              <w:pStyle w:val="Formalivre"/>
              <w:jc w:val="center"/>
              <w:rPr>
                <w:ins w:id="511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D72163" w14:paraId="53857133" w14:textId="77777777" w:rsidTr="005111E9">
        <w:trPr>
          <w:cantSplit/>
          <w:trHeight w:val="289"/>
          <w:ins w:id="5116" w:author="Hugo" w:date="2011-05-06T23:10:00Z"/>
          <w:trPrChange w:id="5117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1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05E74C" w14:textId="77777777" w:rsidR="00C65D9C" w:rsidRPr="008B2F5C" w:rsidRDefault="00C65D9C" w:rsidP="00C65D9C">
            <w:pPr>
              <w:pStyle w:val="Formalivre"/>
              <w:jc w:val="center"/>
              <w:rPr>
                <w:ins w:id="5119" w:author="Hugo" w:date="2011-05-06T23:10:00Z"/>
                <w:rFonts w:ascii="Calibri" w:hAnsi="Calibri" w:cs="Calibri"/>
                <w:lang w:val="en-US"/>
                <w:rPrChange w:id="5120" w:author="Isa" w:date="2011-05-29T01:04:00Z">
                  <w:rPr>
                    <w:ins w:id="512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2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870C21" w14:textId="77777777" w:rsidR="00C65D9C" w:rsidRPr="00A473AB" w:rsidRDefault="00C65D9C" w:rsidP="00C65D9C">
            <w:pPr>
              <w:pStyle w:val="Formalivre"/>
              <w:jc w:val="center"/>
              <w:rPr>
                <w:ins w:id="5123" w:author="Hugo" w:date="2011-05-06T23:10:00Z"/>
                <w:rFonts w:ascii="Calibri" w:hAnsi="Calibri" w:cs="Calibri"/>
                <w:sz w:val="22"/>
              </w:rPr>
            </w:pPr>
            <w:ins w:id="5124" w:author="Hugo" w:date="2011-05-06T23:10:00Z">
              <w:r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2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E90656" w14:textId="77777777" w:rsidR="00C65D9C" w:rsidRPr="00D72163" w:rsidRDefault="00C65D9C" w:rsidP="00C65D9C">
            <w:pPr>
              <w:pStyle w:val="Formalivre"/>
              <w:jc w:val="center"/>
              <w:rPr>
                <w:ins w:id="512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2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A4DB7F" w14:textId="77777777" w:rsidR="00C65D9C" w:rsidRPr="00D72163" w:rsidRDefault="00C65D9C" w:rsidP="00C65D9C">
            <w:pPr>
              <w:pStyle w:val="Formalivre"/>
              <w:jc w:val="center"/>
              <w:rPr>
                <w:ins w:id="5128" w:author="Hugo" w:date="2011-05-06T23:10:00Z"/>
                <w:rFonts w:ascii="Calibri" w:hAnsi="Calibri" w:cs="Calibri"/>
                <w:lang w:val="en-US"/>
              </w:rPr>
            </w:pPr>
            <w:ins w:id="5129" w:author="Hugo" w:date="2011-05-06T23:10:00Z">
              <w:r>
                <w:rPr>
                  <w:rFonts w:ascii="Calibri" w:hAnsi="Calibri" w:cs="Calibri"/>
                  <w:lang w:val="en-US"/>
                </w:rPr>
                <w:t>Read Priority</w:t>
              </w:r>
            </w:ins>
          </w:p>
        </w:tc>
      </w:tr>
      <w:tr w:rsidR="00C65D9C" w:rsidRPr="001D1635" w14:paraId="4BFBED2B" w14:textId="77777777" w:rsidTr="005111E9">
        <w:trPr>
          <w:cantSplit/>
          <w:trHeight w:val="289"/>
          <w:ins w:id="5130" w:author="Hugo" w:date="2011-05-06T23:10:00Z"/>
          <w:trPrChange w:id="513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3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54981B" w14:textId="77777777" w:rsidR="00C65D9C" w:rsidRPr="00D72163" w:rsidRDefault="00C65D9C" w:rsidP="00C65D9C">
            <w:pPr>
              <w:pStyle w:val="Formalivre"/>
              <w:jc w:val="center"/>
              <w:rPr>
                <w:ins w:id="513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3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5C10D5" w14:textId="77777777" w:rsidR="00C65D9C" w:rsidRPr="00A473AB" w:rsidRDefault="00C65D9C" w:rsidP="00C65D9C">
            <w:pPr>
              <w:pStyle w:val="Formalivre"/>
              <w:jc w:val="center"/>
              <w:rPr>
                <w:ins w:id="5135" w:author="Hugo" w:date="2011-05-06T23:10:00Z"/>
                <w:rFonts w:ascii="Calibri" w:hAnsi="Calibri" w:cs="Calibri"/>
                <w:sz w:val="22"/>
              </w:rPr>
            </w:pPr>
            <w:ins w:id="5136" w:author="Hugo" w:date="2011-05-06T23:10:00Z">
              <w:r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3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FEB118" w14:textId="77777777" w:rsidR="00C65D9C" w:rsidRPr="00D72163" w:rsidRDefault="00C65D9C" w:rsidP="00C65D9C">
            <w:pPr>
              <w:pStyle w:val="Formalivre"/>
              <w:jc w:val="center"/>
              <w:rPr>
                <w:ins w:id="513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3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DCA6E9" w14:textId="77777777" w:rsidR="00C65D9C" w:rsidRPr="00D72163" w:rsidRDefault="00C65D9C" w:rsidP="00C65D9C">
            <w:pPr>
              <w:pStyle w:val="Formalivre"/>
              <w:jc w:val="center"/>
              <w:rPr>
                <w:ins w:id="5140" w:author="Hugo" w:date="2011-05-06T23:10:00Z"/>
                <w:rFonts w:ascii="Calibri" w:hAnsi="Calibri" w:cs="Calibri"/>
                <w:lang w:val="en-US"/>
              </w:rPr>
            </w:pPr>
            <w:ins w:id="514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Register the software id and priority in a table</w:t>
              </w:r>
            </w:ins>
          </w:p>
        </w:tc>
      </w:tr>
      <w:tr w:rsidR="00C65D9C" w:rsidRPr="001D1635" w14:paraId="08A5FA66" w14:textId="77777777" w:rsidTr="005111E9">
        <w:trPr>
          <w:cantSplit/>
          <w:trHeight w:val="289"/>
          <w:ins w:id="5142" w:author="Hugo" w:date="2011-05-06T23:10:00Z"/>
          <w:trPrChange w:id="514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4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C67120" w14:textId="77777777" w:rsidR="00C65D9C" w:rsidRPr="008B2F5C" w:rsidRDefault="00C65D9C" w:rsidP="00C65D9C">
            <w:pPr>
              <w:pStyle w:val="Formalivre"/>
              <w:jc w:val="center"/>
              <w:rPr>
                <w:ins w:id="5145" w:author="Hugo" w:date="2011-05-06T23:10:00Z"/>
                <w:rFonts w:ascii="Calibri" w:hAnsi="Calibri" w:cs="Calibri"/>
                <w:lang w:val="en-US"/>
                <w:rPrChange w:id="5146" w:author="Isa" w:date="2011-05-29T01:04:00Z">
                  <w:rPr>
                    <w:ins w:id="514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4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EE9EAF" w14:textId="77777777" w:rsidR="00C65D9C" w:rsidRPr="00A473AB" w:rsidRDefault="00C65D9C" w:rsidP="00C65D9C">
            <w:pPr>
              <w:pStyle w:val="Formalivre"/>
              <w:jc w:val="center"/>
              <w:rPr>
                <w:ins w:id="5149" w:author="Hugo" w:date="2011-05-06T23:10:00Z"/>
                <w:rFonts w:ascii="Calibri" w:hAnsi="Calibri" w:cs="Calibri"/>
                <w:sz w:val="22"/>
              </w:rPr>
            </w:pPr>
            <w:ins w:id="5150" w:author="Hugo" w:date="2011-05-06T23:10:00Z">
              <w:r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5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4A730B" w14:textId="77777777" w:rsidR="00C65D9C" w:rsidRPr="00D72163" w:rsidRDefault="00C65D9C" w:rsidP="00C65D9C">
            <w:pPr>
              <w:pStyle w:val="Formalivre"/>
              <w:jc w:val="center"/>
              <w:rPr>
                <w:ins w:id="5152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5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2C542C" w14:textId="77777777" w:rsidR="00C65D9C" w:rsidRPr="00D72163" w:rsidRDefault="00C65D9C" w:rsidP="00C65D9C">
            <w:pPr>
              <w:pStyle w:val="Formalivre"/>
              <w:jc w:val="center"/>
              <w:rPr>
                <w:ins w:id="5154" w:author="Hugo" w:date="2011-05-06T23:10:00Z"/>
                <w:rFonts w:ascii="Calibri" w:hAnsi="Calibri" w:cs="Calibri"/>
                <w:sz w:val="22"/>
                <w:lang w:val="en-US"/>
              </w:rPr>
            </w:pPr>
            <w:ins w:id="5155" w:author="Hugo" w:date="2011-05-06T23:10:00Z">
              <w:r>
                <w:rPr>
                  <w:rFonts w:ascii="Calibri" w:hAnsi="Calibri" w:cs="Calibri"/>
                  <w:lang w:val="en-US"/>
                </w:rPr>
                <w:t xml:space="preserve">Increase the number of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softwares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with priority defined</w:t>
              </w:r>
            </w:ins>
          </w:p>
        </w:tc>
      </w:tr>
      <w:tr w:rsidR="00C65D9C" w:rsidRPr="001D1635" w14:paraId="28524E96" w14:textId="77777777" w:rsidTr="005111E9">
        <w:trPr>
          <w:cantSplit/>
          <w:trHeight w:val="60"/>
          <w:ins w:id="5156" w:author="Hugo" w:date="2011-05-06T23:10:00Z"/>
          <w:trPrChange w:id="5157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5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83C96F" w14:textId="77777777" w:rsidR="00C65D9C" w:rsidRPr="008B2F5C" w:rsidRDefault="00C65D9C" w:rsidP="00C65D9C">
            <w:pPr>
              <w:pStyle w:val="Formalivre"/>
              <w:jc w:val="center"/>
              <w:rPr>
                <w:ins w:id="5159" w:author="Hugo" w:date="2011-05-06T23:10:00Z"/>
                <w:rFonts w:ascii="Calibri" w:hAnsi="Calibri" w:cs="Calibri"/>
                <w:lang w:val="en-US"/>
                <w:rPrChange w:id="5160" w:author="Isa" w:date="2011-05-29T01:04:00Z">
                  <w:rPr>
                    <w:ins w:id="516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6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D391DF" w14:textId="77777777" w:rsidR="00C65D9C" w:rsidRPr="00A473AB" w:rsidRDefault="00C65D9C" w:rsidP="00C65D9C">
            <w:pPr>
              <w:pStyle w:val="Formalivre"/>
              <w:jc w:val="center"/>
              <w:rPr>
                <w:ins w:id="5163" w:author="Hugo" w:date="2011-05-06T23:10:00Z"/>
                <w:rFonts w:ascii="Calibri" w:hAnsi="Calibri" w:cs="Calibri"/>
                <w:sz w:val="22"/>
              </w:rPr>
            </w:pPr>
            <w:ins w:id="5164" w:author="Hugo" w:date="2011-05-06T23:10:00Z">
              <w:r>
                <w:rPr>
                  <w:rFonts w:ascii="Calibri" w:hAnsi="Calibri" w:cs="Calibri"/>
                  <w:sz w:val="22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6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38FFD16" w14:textId="77777777" w:rsidR="00C65D9C" w:rsidRPr="00D72163" w:rsidRDefault="00C65D9C" w:rsidP="00C65D9C">
            <w:pPr>
              <w:pStyle w:val="Formalivre"/>
              <w:jc w:val="center"/>
              <w:rPr>
                <w:ins w:id="516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6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ED368A" w14:textId="77777777" w:rsidR="00C65D9C" w:rsidRPr="001F1D04" w:rsidRDefault="00C65D9C" w:rsidP="00C65D9C">
            <w:pPr>
              <w:pStyle w:val="Formalivre"/>
              <w:jc w:val="center"/>
              <w:rPr>
                <w:ins w:id="5168" w:author="Hugo" w:date="2011-05-06T23:10:00Z"/>
                <w:rFonts w:ascii="Calibri" w:hAnsi="Calibri" w:cs="Calibri"/>
                <w:sz w:val="22"/>
                <w:lang w:val="en-US"/>
              </w:rPr>
            </w:pPr>
            <w:ins w:id="5169" w:author="Hugo" w:date="2011-05-06T23:10:00Z">
              <w:r w:rsidRPr="001F1D04">
                <w:rPr>
                  <w:rFonts w:ascii="Calibri" w:hAnsi="Calibri" w:cs="Calibri"/>
                  <w:sz w:val="22"/>
                  <w:lang w:val="en-US"/>
                </w:rPr>
                <w:t xml:space="preserve">Check if the number of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softwares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defined is equals to the number of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softwares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selected</w:t>
              </w:r>
            </w:ins>
          </w:p>
        </w:tc>
      </w:tr>
      <w:tr w:rsidR="00C65D9C" w:rsidRPr="00D72163" w14:paraId="5CAC772F" w14:textId="77777777" w:rsidTr="005111E9">
        <w:trPr>
          <w:cantSplit/>
          <w:trHeight w:val="60"/>
          <w:ins w:id="5170" w:author="Hugo" w:date="2011-05-06T23:10:00Z"/>
          <w:trPrChange w:id="517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7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9D8D1B" w14:textId="77777777" w:rsidR="00C65D9C" w:rsidRPr="008B2F5C" w:rsidRDefault="00C65D9C" w:rsidP="00C65D9C">
            <w:pPr>
              <w:pStyle w:val="Formalivre"/>
              <w:jc w:val="center"/>
              <w:rPr>
                <w:ins w:id="5173" w:author="Hugo" w:date="2011-05-06T23:10:00Z"/>
                <w:rFonts w:ascii="Calibri" w:hAnsi="Calibri" w:cs="Calibri"/>
                <w:lang w:val="en-US"/>
                <w:rPrChange w:id="5174" w:author="Isa" w:date="2011-05-29T01:04:00Z">
                  <w:rPr>
                    <w:ins w:id="5175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7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3B42FD" w14:textId="77777777" w:rsidR="00C65D9C" w:rsidRPr="00A473AB" w:rsidRDefault="00C65D9C" w:rsidP="00C65D9C">
            <w:pPr>
              <w:pStyle w:val="Formalivre"/>
              <w:jc w:val="center"/>
              <w:rPr>
                <w:ins w:id="517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7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85B941" w14:textId="77777777" w:rsidR="00C65D9C" w:rsidRPr="00D72163" w:rsidRDefault="00C65D9C" w:rsidP="00C65D9C">
            <w:pPr>
              <w:pStyle w:val="Formalivre"/>
              <w:jc w:val="center"/>
              <w:rPr>
                <w:ins w:id="5179" w:author="Hugo" w:date="2011-05-06T23:10:00Z"/>
                <w:rFonts w:ascii="Calibri" w:hAnsi="Calibri" w:cs="Calibri"/>
              </w:rPr>
            </w:pPr>
            <w:proofErr w:type="spellStart"/>
            <w:ins w:id="5180" w:author="Hugo" w:date="2011-05-06T23:10:00Z">
              <w:r w:rsidRPr="00D72163">
                <w:rPr>
                  <w:rFonts w:ascii="Calibri" w:hAnsi="Calibri" w:cs="Calibri"/>
                </w:rPr>
                <w:t>Validate</w:t>
              </w:r>
              <w:proofErr w:type="spellEnd"/>
              <w:r w:rsidRPr="00D72163">
                <w:rPr>
                  <w:rFonts w:ascii="Calibri" w:hAnsi="Calibri" w:cs="Calibri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</w:rPr>
                <w:t>priority</w:t>
              </w:r>
              <w:proofErr w:type="spellEnd"/>
              <w:r>
                <w:rPr>
                  <w:rFonts w:ascii="Calibri" w:hAnsi="Calibri" w:cs="Calibri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</w:rPr>
                <w:t>definition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8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20C82F" w14:textId="77777777" w:rsidR="00C65D9C" w:rsidRPr="00D72163" w:rsidRDefault="00C65D9C" w:rsidP="00C65D9C">
            <w:pPr>
              <w:pStyle w:val="Formalivre"/>
              <w:jc w:val="center"/>
              <w:rPr>
                <w:ins w:id="5182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D72163" w14:paraId="0DCA76C6" w14:textId="77777777" w:rsidTr="005111E9">
        <w:trPr>
          <w:cantSplit/>
          <w:trHeight w:val="60"/>
          <w:ins w:id="5183" w:author="Hugo" w:date="2011-05-06T23:10:00Z"/>
          <w:trPrChange w:id="5184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85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65242F" w14:textId="77777777" w:rsidR="00C65D9C" w:rsidRPr="00D72163" w:rsidRDefault="00C65D9C" w:rsidP="00C65D9C">
            <w:pPr>
              <w:pStyle w:val="Formalivre"/>
              <w:jc w:val="center"/>
              <w:rPr>
                <w:ins w:id="518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8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29FE4F" w14:textId="77777777" w:rsidR="00C65D9C" w:rsidRPr="00D72163" w:rsidRDefault="00C65D9C" w:rsidP="00C65D9C">
            <w:pPr>
              <w:pStyle w:val="Formalivre"/>
              <w:jc w:val="center"/>
              <w:rPr>
                <w:ins w:id="5188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8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0DF15E" w14:textId="77777777" w:rsidR="00C65D9C" w:rsidRPr="00D72163" w:rsidRDefault="00C65D9C" w:rsidP="00C65D9C">
            <w:pPr>
              <w:pStyle w:val="Formalivre"/>
              <w:ind w:right="10"/>
              <w:jc w:val="center"/>
              <w:rPr>
                <w:ins w:id="5190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9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F186BB" w14:textId="77777777" w:rsidR="00C65D9C" w:rsidRPr="00D72163" w:rsidRDefault="00C65D9C" w:rsidP="00C65D9C">
            <w:pPr>
              <w:pStyle w:val="Formalivre"/>
              <w:jc w:val="center"/>
              <w:rPr>
                <w:ins w:id="5192" w:author="Hugo" w:date="2011-05-06T23:10:00Z"/>
                <w:rFonts w:ascii="Calibri" w:hAnsi="Calibri" w:cs="Calibri"/>
                <w:lang w:val="en-US"/>
              </w:rPr>
            </w:pPr>
            <w:ins w:id="5193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>Report Operation Success</w:t>
              </w:r>
            </w:ins>
          </w:p>
        </w:tc>
      </w:tr>
      <w:tr w:rsidR="00C65D9C" w:rsidRPr="0030157B" w14:paraId="31F06108" w14:textId="77777777" w:rsidTr="005111E9">
        <w:trPr>
          <w:cantSplit/>
          <w:trHeight w:val="60"/>
          <w:ins w:id="5194" w:author="Hugo" w:date="2011-05-06T23:10:00Z"/>
          <w:trPrChange w:id="5195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96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3B3E4E" w14:textId="77777777" w:rsidR="00C65D9C" w:rsidRPr="0030157B" w:rsidRDefault="00C65D9C" w:rsidP="00C65D9C">
            <w:pPr>
              <w:pStyle w:val="Formalivre"/>
              <w:jc w:val="center"/>
              <w:rPr>
                <w:ins w:id="5197" w:author="Hugo" w:date="2011-05-06T23:10:00Z"/>
                <w:rFonts w:ascii="Calibri" w:hAnsi="Calibri" w:cs="Calibri"/>
                <w:lang w:val="en-US"/>
              </w:rPr>
            </w:pPr>
            <w:ins w:id="5198" w:author="Hugo" w:date="2011-05-06T23:10:00Z">
              <w:r w:rsidRPr="008B2F5C">
                <w:rPr>
                  <w:rFonts w:ascii="Calibri" w:hAnsi="Calibri" w:cs="Calibri"/>
                  <w:b/>
                  <w:lang w:val="en-US"/>
                  <w:rPrChange w:id="5199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Alternative </w:t>
              </w:r>
              <w:r>
                <w:rPr>
                  <w:rFonts w:ascii="Calibri" w:hAnsi="Calibri" w:cs="Calibri"/>
                  <w:b/>
                  <w:lang w:val="en-US"/>
                </w:rPr>
                <w:t>9</w:t>
              </w:r>
              <w:r w:rsidRPr="0030157B">
                <w:rPr>
                  <w:rFonts w:ascii="Calibri" w:hAnsi="Calibri" w:cs="Calibri"/>
                  <w:b/>
                  <w:lang w:val="en-US"/>
                </w:rPr>
                <w:t>a</w:t>
              </w:r>
              <w:r w:rsidRPr="008B2F5C">
                <w:rPr>
                  <w:rFonts w:ascii="Calibri" w:hAnsi="Calibri" w:cs="Calibri"/>
                  <w:b/>
                  <w:lang w:val="en-US"/>
                  <w:rPrChange w:id="5200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>:</w:t>
              </w:r>
              <w:r w:rsidRPr="008B2F5C">
                <w:rPr>
                  <w:rFonts w:ascii="Calibri" w:hAnsi="Calibri" w:cs="Calibri"/>
                  <w:lang w:val="en-US"/>
                  <w:rPrChange w:id="5201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            </w:t>
              </w:r>
              <w:r w:rsidRPr="008B2F5C">
                <w:rPr>
                  <w:rFonts w:ascii="Calibri" w:hAnsi="Calibri" w:cs="Calibri"/>
                  <w:lang w:val="en-US"/>
                  <w:rPrChange w:id="5202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   </w:t>
              </w:r>
              <w:r w:rsidRPr="001F1D04">
                <w:rPr>
                  <w:rFonts w:ascii="Calibri" w:hAnsi="Calibri" w:cs="Calibri"/>
                  <w:lang w:val="en-US"/>
                </w:rPr>
                <w:t xml:space="preserve">The numbers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aren’t equals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03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D20EE7" w14:textId="77777777" w:rsidR="00C65D9C" w:rsidRPr="0030157B" w:rsidRDefault="00C65D9C" w:rsidP="00C65D9C">
            <w:pPr>
              <w:pStyle w:val="Formalivre"/>
              <w:jc w:val="center"/>
              <w:rPr>
                <w:ins w:id="5204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05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928239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206" w:author="Hugo" w:date="2011-05-06T23:10:00Z"/>
                <w:rFonts w:ascii="Calibri" w:hAnsi="Calibri" w:cs="Calibri"/>
                <w:sz w:val="22"/>
              </w:rPr>
            </w:pPr>
            <w:ins w:id="5207" w:author="Hugo" w:date="2011-05-06T23:10:00Z">
              <w:r w:rsidRPr="0030157B">
                <w:rPr>
                  <w:rFonts w:ascii="Calibri" w:hAnsi="Calibri" w:cs="Calibri"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08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9A7111" w14:textId="77777777" w:rsidR="00C65D9C" w:rsidRPr="0030157B" w:rsidRDefault="00C65D9C" w:rsidP="00C65D9C">
            <w:pPr>
              <w:pStyle w:val="Formalivre"/>
              <w:jc w:val="center"/>
              <w:rPr>
                <w:ins w:id="5209" w:author="Hugo" w:date="2011-05-06T23:10:00Z"/>
                <w:rFonts w:ascii="Calibri" w:hAnsi="Calibri" w:cs="Calibri"/>
                <w:lang w:val="en-US"/>
              </w:rPr>
            </w:pPr>
            <w:ins w:id="5210" w:author="Hugo" w:date="2011-05-06T23:10:00Z">
              <w:r w:rsidRPr="0030157B">
                <w:rPr>
                  <w:rFonts w:ascii="Calibri" w:hAnsi="Calibri" w:cs="Calibri"/>
                  <w:lang w:val="en-US"/>
                </w:rPr>
                <w:t>System Response</w:t>
              </w:r>
            </w:ins>
          </w:p>
        </w:tc>
      </w:tr>
      <w:tr w:rsidR="00C65D9C" w:rsidRPr="001D1635" w14:paraId="6C8D100D" w14:textId="77777777" w:rsidTr="005111E9">
        <w:trPr>
          <w:cantSplit/>
          <w:trHeight w:val="60"/>
          <w:ins w:id="5211" w:author="Hugo" w:date="2011-05-06T23:10:00Z"/>
          <w:trPrChange w:id="5212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13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C75129" w14:textId="77777777" w:rsidR="00C65D9C" w:rsidRPr="0030157B" w:rsidRDefault="00C65D9C" w:rsidP="00C65D9C">
            <w:pPr>
              <w:pStyle w:val="Formalivre"/>
              <w:rPr>
                <w:ins w:id="521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15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818942" w14:textId="77777777" w:rsidR="00C65D9C" w:rsidRPr="0030157B" w:rsidRDefault="00C65D9C" w:rsidP="00C65D9C">
            <w:pPr>
              <w:pStyle w:val="Formalivre"/>
              <w:jc w:val="center"/>
              <w:rPr>
                <w:ins w:id="5216" w:author="Hugo" w:date="2011-05-06T23:10:00Z"/>
                <w:rFonts w:ascii="Calibri" w:hAnsi="Calibri" w:cs="Calibri"/>
                <w:sz w:val="22"/>
              </w:rPr>
            </w:pPr>
            <w:ins w:id="5217" w:author="Hugo" w:date="2011-05-06T23:10:00Z">
              <w:r w:rsidRPr="0030157B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1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7B6A18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219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20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A1C847" w14:textId="77777777" w:rsidR="00C65D9C" w:rsidRPr="0030157B" w:rsidRDefault="00C65D9C" w:rsidP="00C65D9C">
            <w:pPr>
              <w:pStyle w:val="Formalivre"/>
              <w:jc w:val="center"/>
              <w:rPr>
                <w:ins w:id="5221" w:author="Hugo" w:date="2011-05-06T23:10:00Z"/>
                <w:rFonts w:ascii="Calibri" w:hAnsi="Calibri" w:cs="Calibri"/>
                <w:lang w:val="en-US"/>
              </w:rPr>
            </w:pPr>
            <w:ins w:id="5222" w:author="Hugo" w:date="2011-05-06T23:10:00Z">
              <w:r>
                <w:rPr>
                  <w:rFonts w:ascii="Calibri" w:hAnsi="Calibri" w:cs="Calibri"/>
                  <w:lang w:val="en-US"/>
                </w:rPr>
                <w:t>Return to 3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  <w:tr w:rsidR="00C65D9C" w:rsidRPr="0030157B" w14:paraId="3B9D6918" w14:textId="77777777" w:rsidTr="005111E9">
        <w:trPr>
          <w:cantSplit/>
          <w:trHeight w:val="60"/>
          <w:ins w:id="5223" w:author="Hugo" w:date="2011-05-06T23:10:00Z"/>
          <w:trPrChange w:id="5224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25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ADAEC4" w14:textId="77777777" w:rsidR="00C65D9C" w:rsidRPr="0030157B" w:rsidRDefault="00C65D9C" w:rsidP="00C65D9C">
            <w:pPr>
              <w:pStyle w:val="Formalivre"/>
              <w:jc w:val="center"/>
              <w:rPr>
                <w:ins w:id="5226" w:author="Hugo" w:date="2011-05-06T23:10:00Z"/>
                <w:rFonts w:ascii="Calibri" w:hAnsi="Calibri" w:cs="Calibri"/>
                <w:lang w:val="en-US"/>
              </w:rPr>
            </w:pPr>
            <w:ins w:id="5227" w:author="Hugo" w:date="2011-05-06T23:10:00Z">
              <w:r w:rsidRPr="008B2F5C">
                <w:rPr>
                  <w:rFonts w:ascii="Calibri" w:hAnsi="Calibri" w:cs="Calibri"/>
                  <w:b/>
                  <w:lang w:val="en-US"/>
                  <w:rPrChange w:id="5228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Alternative </w:t>
              </w:r>
              <w:r>
                <w:rPr>
                  <w:rFonts w:ascii="Calibri" w:hAnsi="Calibri" w:cs="Calibri"/>
                  <w:b/>
                  <w:lang w:val="en-US"/>
                </w:rPr>
                <w:t>11</w:t>
              </w:r>
              <w:r w:rsidRPr="0030157B">
                <w:rPr>
                  <w:rFonts w:ascii="Calibri" w:hAnsi="Calibri" w:cs="Calibri"/>
                  <w:b/>
                  <w:lang w:val="en-US"/>
                </w:rPr>
                <w:t>a</w:t>
              </w:r>
              <w:r w:rsidRPr="008B2F5C">
                <w:rPr>
                  <w:rFonts w:ascii="Calibri" w:hAnsi="Calibri" w:cs="Calibri"/>
                  <w:b/>
                  <w:lang w:val="en-US"/>
                  <w:rPrChange w:id="5229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>:</w:t>
              </w:r>
              <w:r w:rsidRPr="008B2F5C">
                <w:rPr>
                  <w:rFonts w:ascii="Calibri" w:hAnsi="Calibri" w:cs="Calibri"/>
                  <w:lang w:val="en-US"/>
                  <w:rPrChange w:id="5230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            </w:t>
              </w:r>
              <w:r w:rsidRPr="008B2F5C">
                <w:rPr>
                  <w:rFonts w:ascii="Calibri" w:hAnsi="Calibri" w:cs="Calibri"/>
                  <w:lang w:val="en-US"/>
                  <w:rPrChange w:id="5231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   </w:t>
              </w:r>
              <w:r w:rsidRPr="001F1D04">
                <w:rPr>
                  <w:rFonts w:ascii="Calibri" w:hAnsi="Calibri" w:cs="Calibri"/>
                  <w:lang w:val="en-US"/>
                </w:rPr>
                <w:t xml:space="preserve">The numbers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aren’t equals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32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1692B5" w14:textId="77777777" w:rsidR="00C65D9C" w:rsidRPr="0030157B" w:rsidRDefault="00C65D9C" w:rsidP="00C65D9C">
            <w:pPr>
              <w:pStyle w:val="Formalivre"/>
              <w:jc w:val="center"/>
              <w:rPr>
                <w:ins w:id="523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34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070D30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235" w:author="Hugo" w:date="2011-05-06T23:10:00Z"/>
                <w:rFonts w:ascii="Calibri" w:hAnsi="Calibri" w:cs="Calibri"/>
                <w:sz w:val="22"/>
              </w:rPr>
            </w:pPr>
            <w:ins w:id="5236" w:author="Hugo" w:date="2011-05-06T23:10:00Z">
              <w:r w:rsidRPr="0030157B">
                <w:rPr>
                  <w:rFonts w:ascii="Calibri" w:hAnsi="Calibri" w:cs="Calibri"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37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919F6A" w14:textId="77777777" w:rsidR="00C65D9C" w:rsidRPr="0030157B" w:rsidRDefault="00C65D9C" w:rsidP="00C65D9C">
            <w:pPr>
              <w:pStyle w:val="Formalivre"/>
              <w:jc w:val="center"/>
              <w:rPr>
                <w:ins w:id="5238" w:author="Hugo" w:date="2011-05-06T23:10:00Z"/>
                <w:rFonts w:ascii="Calibri" w:hAnsi="Calibri" w:cs="Calibri"/>
                <w:lang w:val="en-US"/>
              </w:rPr>
            </w:pPr>
            <w:ins w:id="5239" w:author="Hugo" w:date="2011-05-06T23:10:00Z">
              <w:r w:rsidRPr="0030157B">
                <w:rPr>
                  <w:rFonts w:ascii="Calibri" w:hAnsi="Calibri" w:cs="Calibri"/>
                  <w:lang w:val="en-US"/>
                </w:rPr>
                <w:t>System Response</w:t>
              </w:r>
            </w:ins>
          </w:p>
        </w:tc>
      </w:tr>
      <w:tr w:rsidR="00C65D9C" w:rsidRPr="001D1635" w14:paraId="608A972F" w14:textId="77777777" w:rsidTr="005111E9">
        <w:trPr>
          <w:cantSplit/>
          <w:trHeight w:val="60"/>
          <w:ins w:id="5240" w:author="Hugo" w:date="2011-05-06T23:10:00Z"/>
          <w:trPrChange w:id="524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42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D5916A" w14:textId="77777777" w:rsidR="00C65D9C" w:rsidRPr="0030157B" w:rsidRDefault="00C65D9C" w:rsidP="00C65D9C">
            <w:pPr>
              <w:pStyle w:val="Formalivre"/>
              <w:rPr>
                <w:ins w:id="524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4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38653A" w14:textId="77777777" w:rsidR="00C65D9C" w:rsidRPr="0030157B" w:rsidRDefault="00C65D9C" w:rsidP="00C65D9C">
            <w:pPr>
              <w:pStyle w:val="Formalivre"/>
              <w:jc w:val="center"/>
              <w:rPr>
                <w:ins w:id="5245" w:author="Hugo" w:date="2011-05-06T23:10:00Z"/>
                <w:rFonts w:ascii="Calibri" w:hAnsi="Calibri" w:cs="Calibri"/>
                <w:sz w:val="22"/>
              </w:rPr>
            </w:pPr>
            <w:ins w:id="5246" w:author="Hugo" w:date="2011-05-06T23:10:00Z">
              <w:r w:rsidRPr="0030157B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4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90341E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248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4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2C38C4" w14:textId="77777777" w:rsidR="00C65D9C" w:rsidRPr="0030157B" w:rsidRDefault="00C65D9C" w:rsidP="00C65D9C">
            <w:pPr>
              <w:pStyle w:val="Formalivre"/>
              <w:jc w:val="center"/>
              <w:rPr>
                <w:ins w:id="5250" w:author="Hugo" w:date="2011-05-06T23:10:00Z"/>
                <w:rFonts w:ascii="Calibri" w:hAnsi="Calibri" w:cs="Calibri"/>
                <w:lang w:val="en-US"/>
              </w:rPr>
            </w:pPr>
            <w:ins w:id="5251" w:author="Hugo" w:date="2011-05-06T23:10:00Z">
              <w:r>
                <w:rPr>
                  <w:rFonts w:ascii="Calibri" w:hAnsi="Calibri" w:cs="Calibri"/>
                  <w:lang w:val="en-US"/>
                </w:rPr>
                <w:t>Return to 1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</w:tbl>
    <w:p w14:paraId="3FD6DA10" w14:textId="77777777" w:rsidR="00C65D9C" w:rsidRPr="00C65D9C" w:rsidRDefault="00C65D9C" w:rsidP="00C65D9C">
      <w:pPr>
        <w:tabs>
          <w:tab w:val="left" w:pos="3660"/>
        </w:tabs>
        <w:rPr>
          <w:ins w:id="5252" w:author="Hugo" w:date="2011-05-06T23:10:00Z"/>
          <w:lang w:val="en-US"/>
          <w:rPrChange w:id="5253" w:author="Hugo" w:date="2011-05-06T23:11:00Z">
            <w:rPr>
              <w:ins w:id="5254" w:author="Hugo" w:date="2011-05-06T23:10:00Z"/>
            </w:rPr>
          </w:rPrChange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5255" w:author="Hugo" w:date="2011-05-06T23:16:00Z">
          <w:tblPr>
            <w:tblW w:w="9612" w:type="dxa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5256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1D1635" w14:paraId="0D0FA6C9" w14:textId="77777777" w:rsidTr="00446966">
        <w:trPr>
          <w:cantSplit/>
          <w:trHeight w:val="289"/>
          <w:ins w:id="5257" w:author="Hugo" w:date="2011-05-06T23:10:00Z"/>
          <w:trPrChange w:id="5258" w:author="Hugo" w:date="2011-05-06T23:16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59" w:author="Hugo" w:date="2011-05-06T23:16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5C1E9F" w14:textId="77777777" w:rsidR="00C65D9C" w:rsidRPr="00D72163" w:rsidRDefault="00C65D9C" w:rsidP="00C65D9C">
            <w:pPr>
              <w:pStyle w:val="Formalivre"/>
              <w:jc w:val="center"/>
              <w:rPr>
                <w:ins w:id="5260" w:author="Hugo" w:date="2011-05-06T23:10:00Z"/>
                <w:rFonts w:ascii="Calibri" w:hAnsi="Calibri" w:cs="Calibri"/>
                <w:sz w:val="22"/>
                <w:lang w:val="en-US"/>
              </w:rPr>
            </w:pPr>
            <w:ins w:id="5261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5262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5263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Create Data Base</w:t>
              </w:r>
            </w:ins>
          </w:p>
        </w:tc>
      </w:tr>
      <w:tr w:rsidR="00C65D9C" w:rsidRPr="00D72163" w14:paraId="5D500B68" w14:textId="77777777" w:rsidTr="00446966">
        <w:trPr>
          <w:cantSplit/>
          <w:trHeight w:val="289"/>
          <w:ins w:id="5264" w:author="Hugo" w:date="2011-05-06T23:10:00Z"/>
          <w:trPrChange w:id="5265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66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7E2B96" w14:textId="77777777" w:rsidR="00C65D9C" w:rsidRPr="00D72163" w:rsidRDefault="00C65D9C" w:rsidP="00C65D9C">
            <w:pPr>
              <w:pStyle w:val="Formalivre"/>
              <w:jc w:val="center"/>
              <w:rPr>
                <w:ins w:id="526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268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69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5AE6AA" w14:textId="77777777" w:rsidR="00C65D9C" w:rsidRPr="00D72163" w:rsidRDefault="00C65D9C" w:rsidP="00C65D9C">
            <w:pPr>
              <w:pStyle w:val="Formalivre"/>
              <w:jc w:val="center"/>
              <w:rPr>
                <w:ins w:id="5270" w:author="Hugo" w:date="2011-05-06T23:10:00Z"/>
                <w:rFonts w:ascii="Calibri" w:hAnsi="Calibri" w:cs="Calibri"/>
                <w:sz w:val="22"/>
                <w:lang w:val="en-US"/>
              </w:rPr>
            </w:pPr>
            <w:ins w:id="527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Do Not Exist</w:t>
              </w:r>
            </w:ins>
          </w:p>
        </w:tc>
      </w:tr>
      <w:tr w:rsidR="00C65D9C" w:rsidRPr="00D72163" w14:paraId="4CB4669F" w14:textId="77777777" w:rsidTr="00446966">
        <w:trPr>
          <w:cantSplit/>
          <w:trHeight w:val="289"/>
          <w:ins w:id="5272" w:author="Hugo" w:date="2011-05-06T23:10:00Z"/>
          <w:trPrChange w:id="5273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74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D2742A" w14:textId="77777777" w:rsidR="00C65D9C" w:rsidRPr="00D72163" w:rsidRDefault="00C65D9C" w:rsidP="00C65D9C">
            <w:pPr>
              <w:pStyle w:val="Formalivre"/>
              <w:jc w:val="center"/>
              <w:rPr>
                <w:ins w:id="5275" w:author="Hugo" w:date="2011-05-06T23:10:00Z"/>
                <w:rFonts w:ascii="Calibri" w:hAnsi="Calibri" w:cs="Calibri"/>
                <w:b/>
                <w:sz w:val="22"/>
              </w:rPr>
            </w:pPr>
            <w:ins w:id="5276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77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BF51DD" w14:textId="77777777" w:rsidR="00C65D9C" w:rsidRPr="00D72163" w:rsidRDefault="00C65D9C" w:rsidP="00C65D9C">
            <w:pPr>
              <w:pStyle w:val="Formalivre"/>
              <w:jc w:val="center"/>
              <w:rPr>
                <w:ins w:id="5278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600A7947" w14:textId="77777777" w:rsidTr="00446966">
        <w:trPr>
          <w:cantSplit/>
          <w:trHeight w:val="289"/>
          <w:ins w:id="5279" w:author="Hugo" w:date="2011-05-06T23:10:00Z"/>
          <w:trPrChange w:id="5280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81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D1CBB6" w14:textId="77777777" w:rsidR="00C65D9C" w:rsidRPr="00D72163" w:rsidRDefault="00C65D9C" w:rsidP="00C65D9C">
            <w:pPr>
              <w:pStyle w:val="Formalivre"/>
              <w:jc w:val="center"/>
              <w:rPr>
                <w:ins w:id="5282" w:author="Hugo" w:date="2011-05-06T23:10:00Z"/>
                <w:rFonts w:ascii="Calibri" w:hAnsi="Calibri" w:cs="Calibri"/>
                <w:b/>
                <w:sz w:val="22"/>
              </w:rPr>
            </w:pPr>
            <w:ins w:id="5283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84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80D8CF" w14:textId="77777777" w:rsidR="00C65D9C" w:rsidRPr="00D72163" w:rsidRDefault="00C65D9C" w:rsidP="00C65D9C">
            <w:pPr>
              <w:pStyle w:val="Formalivre"/>
              <w:jc w:val="center"/>
              <w:rPr>
                <w:ins w:id="5285" w:author="Hugo" w:date="2011-05-06T23:10:00Z"/>
                <w:rFonts w:ascii="Calibri" w:hAnsi="Calibri" w:cs="Calibri"/>
              </w:rPr>
            </w:pPr>
          </w:p>
        </w:tc>
      </w:tr>
      <w:tr w:rsidR="00C65D9C" w:rsidRPr="001D1635" w14:paraId="62D9EB75" w14:textId="77777777" w:rsidTr="00446966">
        <w:trPr>
          <w:cantSplit/>
          <w:trHeight w:val="289"/>
          <w:ins w:id="5286" w:author="Hugo" w:date="2011-05-06T23:10:00Z"/>
          <w:trPrChange w:id="5287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88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DB9135" w14:textId="77777777" w:rsidR="00C65D9C" w:rsidRPr="00D72163" w:rsidRDefault="00C65D9C" w:rsidP="00C65D9C">
            <w:pPr>
              <w:pStyle w:val="Formalivre"/>
              <w:jc w:val="center"/>
              <w:rPr>
                <w:ins w:id="5289" w:author="Hugo" w:date="2011-05-06T23:10:00Z"/>
                <w:rFonts w:ascii="Calibri" w:hAnsi="Calibri" w:cs="Calibri"/>
                <w:b/>
                <w:sz w:val="22"/>
              </w:rPr>
            </w:pPr>
            <w:ins w:id="5290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91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5E4DC2" w14:textId="77777777" w:rsidR="00C65D9C" w:rsidRPr="00D72163" w:rsidRDefault="00C65D9C" w:rsidP="00C65D9C">
            <w:pPr>
              <w:pStyle w:val="Formalivre"/>
              <w:jc w:val="center"/>
              <w:rPr>
                <w:ins w:id="5292" w:author="Hugo" w:date="2011-05-06T23:10:00Z"/>
                <w:rFonts w:ascii="Calibri" w:hAnsi="Calibri" w:cs="Calibri"/>
                <w:sz w:val="22"/>
                <w:lang w:val="en-US"/>
              </w:rPr>
            </w:pPr>
            <w:ins w:id="5293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Create a personal data base of user</w:t>
              </w:r>
            </w:ins>
          </w:p>
        </w:tc>
      </w:tr>
      <w:tr w:rsidR="00C65D9C" w:rsidRPr="00D72163" w14:paraId="5BCAAECF" w14:textId="77777777" w:rsidTr="00446966">
        <w:trPr>
          <w:cantSplit/>
          <w:trHeight w:val="289"/>
          <w:ins w:id="5294" w:author="Hugo" w:date="2011-05-06T23:10:00Z"/>
          <w:trPrChange w:id="5295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96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2ADB7E" w14:textId="77777777" w:rsidR="00C65D9C" w:rsidRPr="00D72163" w:rsidRDefault="00C65D9C" w:rsidP="00C65D9C">
            <w:pPr>
              <w:pStyle w:val="Formalivre"/>
              <w:jc w:val="center"/>
              <w:rPr>
                <w:ins w:id="529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298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99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335181" w14:textId="77777777" w:rsidR="00C65D9C" w:rsidRPr="00D72163" w:rsidRDefault="00C65D9C" w:rsidP="00C65D9C">
            <w:pPr>
              <w:pStyle w:val="Formalivre"/>
              <w:jc w:val="center"/>
              <w:rPr>
                <w:ins w:id="5300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1D1635" w14:paraId="7926C9D1" w14:textId="77777777" w:rsidTr="00446966">
        <w:trPr>
          <w:cantSplit/>
          <w:trHeight w:val="289"/>
          <w:ins w:id="5301" w:author="Hugo" w:date="2011-05-06T23:10:00Z"/>
          <w:trPrChange w:id="5302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03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9A11917" w14:textId="77777777" w:rsidR="00C65D9C" w:rsidRPr="00D72163" w:rsidRDefault="00C65D9C" w:rsidP="00C65D9C">
            <w:pPr>
              <w:pStyle w:val="Formalivre"/>
              <w:jc w:val="center"/>
              <w:rPr>
                <w:ins w:id="5304" w:author="Hugo" w:date="2011-05-06T23:10:00Z"/>
                <w:rFonts w:ascii="Calibri" w:hAnsi="Calibri" w:cs="Calibri"/>
                <w:b/>
                <w:sz w:val="22"/>
              </w:rPr>
            </w:pPr>
            <w:ins w:id="5305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06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4C2B53" w14:textId="77777777" w:rsidR="00C65D9C" w:rsidRPr="00D72163" w:rsidRDefault="00C65D9C" w:rsidP="00C65D9C">
            <w:pPr>
              <w:pStyle w:val="Formalivre"/>
              <w:jc w:val="center"/>
              <w:rPr>
                <w:ins w:id="5307" w:author="Hugo" w:date="2011-05-06T23:10:00Z"/>
                <w:rFonts w:ascii="Calibri" w:hAnsi="Calibri" w:cs="Calibri"/>
                <w:sz w:val="22"/>
                <w:lang w:val="en-US"/>
              </w:rPr>
            </w:pPr>
            <w:ins w:id="5308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A new Data Base was define</w:t>
              </w:r>
            </w:ins>
          </w:p>
        </w:tc>
      </w:tr>
      <w:tr w:rsidR="00C65D9C" w:rsidRPr="00D72163" w14:paraId="548C177A" w14:textId="77777777" w:rsidTr="005111E9">
        <w:trPr>
          <w:cantSplit/>
          <w:trHeight w:val="289"/>
          <w:ins w:id="5309" w:author="Hugo" w:date="2011-05-06T23:10:00Z"/>
          <w:trPrChange w:id="5310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11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195FBE" w14:textId="77777777" w:rsidR="00C65D9C" w:rsidRPr="001D7E90" w:rsidRDefault="00C65D9C" w:rsidP="00C65D9C">
            <w:pPr>
              <w:pStyle w:val="Formalivre"/>
              <w:jc w:val="center"/>
              <w:rPr>
                <w:ins w:id="531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313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1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7AEFF0" w14:textId="77777777" w:rsidR="00C65D9C" w:rsidRPr="00D72163" w:rsidRDefault="00C65D9C" w:rsidP="00C65D9C">
            <w:pPr>
              <w:pStyle w:val="Formalivre"/>
              <w:jc w:val="center"/>
              <w:rPr>
                <w:ins w:id="5315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1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53A3F4" w14:textId="77777777" w:rsidR="00C65D9C" w:rsidRPr="00D72163" w:rsidRDefault="00C65D9C" w:rsidP="00C65D9C">
            <w:pPr>
              <w:pStyle w:val="Formalivre"/>
              <w:jc w:val="center"/>
              <w:rPr>
                <w:ins w:id="5317" w:author="Hugo" w:date="2011-05-06T23:10:00Z"/>
                <w:rFonts w:ascii="Calibri" w:hAnsi="Calibri" w:cs="Calibri"/>
                <w:b/>
                <w:sz w:val="22"/>
              </w:rPr>
            </w:pPr>
            <w:ins w:id="5318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1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C59258" w14:textId="77777777" w:rsidR="00C65D9C" w:rsidRPr="00D72163" w:rsidRDefault="00C65D9C" w:rsidP="00C65D9C">
            <w:pPr>
              <w:pStyle w:val="Formalivre"/>
              <w:jc w:val="center"/>
              <w:rPr>
                <w:ins w:id="5320" w:author="Hugo" w:date="2011-05-06T23:10:00Z"/>
                <w:rFonts w:ascii="Calibri" w:hAnsi="Calibri" w:cs="Calibri"/>
                <w:b/>
                <w:sz w:val="22"/>
              </w:rPr>
            </w:pPr>
            <w:ins w:id="532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1D1635" w14:paraId="62DB1E0E" w14:textId="77777777" w:rsidTr="005111E9">
        <w:trPr>
          <w:cantSplit/>
          <w:trHeight w:val="289"/>
          <w:ins w:id="5322" w:author="Hugo" w:date="2011-05-06T23:10:00Z"/>
          <w:trPrChange w:id="532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2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6D9789" w14:textId="77777777" w:rsidR="00C65D9C" w:rsidRPr="00D72163" w:rsidRDefault="00C65D9C" w:rsidP="00C65D9C">
            <w:pPr>
              <w:pStyle w:val="Formalivre"/>
              <w:jc w:val="center"/>
              <w:rPr>
                <w:ins w:id="532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2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5B320C" w14:textId="77777777" w:rsidR="00C65D9C" w:rsidRPr="00D72163" w:rsidRDefault="00C65D9C" w:rsidP="00C65D9C">
            <w:pPr>
              <w:pStyle w:val="Formalivre"/>
              <w:jc w:val="center"/>
              <w:rPr>
                <w:ins w:id="5327" w:author="Hugo" w:date="2011-05-06T23:10:00Z"/>
                <w:rFonts w:ascii="Calibri" w:hAnsi="Calibri" w:cs="Calibri"/>
                <w:sz w:val="22"/>
              </w:rPr>
            </w:pPr>
            <w:ins w:id="5328" w:author="Hugo" w:date="2011-05-06T23:10:00Z">
              <w:r w:rsidRPr="00D72163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2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9BB095" w14:textId="77777777" w:rsidR="00C65D9C" w:rsidRPr="00D72163" w:rsidRDefault="00C65D9C" w:rsidP="00C65D9C">
            <w:pPr>
              <w:pStyle w:val="Formalivre"/>
              <w:jc w:val="center"/>
              <w:rPr>
                <w:ins w:id="5330" w:author="Hugo" w:date="2011-05-06T23:10:00Z"/>
                <w:rFonts w:ascii="Calibri" w:hAnsi="Calibri" w:cs="Calibri"/>
                <w:sz w:val="22"/>
                <w:lang w:val="en-US"/>
              </w:rPr>
            </w:pPr>
            <w:ins w:id="533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Ask for create new data base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3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D1FCC7" w14:textId="77777777" w:rsidR="00C65D9C" w:rsidRPr="00D72163" w:rsidRDefault="00C65D9C" w:rsidP="00C65D9C">
            <w:pPr>
              <w:pStyle w:val="Formalivre"/>
              <w:jc w:val="center"/>
              <w:rPr>
                <w:ins w:id="5333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1D1635" w14:paraId="3DA0F10A" w14:textId="77777777" w:rsidTr="005111E9">
        <w:trPr>
          <w:cantSplit/>
          <w:trHeight w:val="289"/>
          <w:ins w:id="5334" w:author="Hugo" w:date="2011-05-06T23:10:00Z"/>
          <w:trPrChange w:id="533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3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1CEF08" w14:textId="77777777" w:rsidR="00C65D9C" w:rsidRPr="008B2F5C" w:rsidRDefault="00C65D9C" w:rsidP="00C65D9C">
            <w:pPr>
              <w:pStyle w:val="Formalivre"/>
              <w:jc w:val="center"/>
              <w:rPr>
                <w:ins w:id="5337" w:author="Hugo" w:date="2011-05-06T23:10:00Z"/>
                <w:rFonts w:ascii="Calibri" w:hAnsi="Calibri" w:cs="Calibri"/>
                <w:lang w:val="en-US"/>
                <w:rPrChange w:id="5338" w:author="Isa" w:date="2011-05-29T01:04:00Z">
                  <w:rPr>
                    <w:ins w:id="5339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4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0AC79E" w14:textId="77777777" w:rsidR="00C65D9C" w:rsidRPr="00D72163" w:rsidRDefault="00C65D9C" w:rsidP="00C65D9C">
            <w:pPr>
              <w:pStyle w:val="Formalivre"/>
              <w:jc w:val="center"/>
              <w:rPr>
                <w:ins w:id="5341" w:author="Hugo" w:date="2011-05-06T23:10:00Z"/>
                <w:rFonts w:ascii="Calibri" w:hAnsi="Calibri" w:cs="Calibri"/>
                <w:sz w:val="22"/>
              </w:rPr>
            </w:pPr>
            <w:ins w:id="5342" w:author="Hugo" w:date="2011-05-06T23:10:00Z">
              <w:r w:rsidRPr="00D72163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4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98DDB3" w14:textId="77777777" w:rsidR="00C65D9C" w:rsidRPr="00D72163" w:rsidRDefault="00C65D9C" w:rsidP="00C65D9C">
            <w:pPr>
              <w:pStyle w:val="Formalivre"/>
              <w:jc w:val="center"/>
              <w:rPr>
                <w:ins w:id="5344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4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7E0C0B" w14:textId="77777777" w:rsidR="00C65D9C" w:rsidRPr="00D72163" w:rsidRDefault="00C65D9C" w:rsidP="00C65D9C">
            <w:pPr>
              <w:pStyle w:val="Formalivre"/>
              <w:jc w:val="center"/>
              <w:rPr>
                <w:ins w:id="5346" w:author="Hugo" w:date="2011-05-06T23:10:00Z"/>
                <w:rFonts w:ascii="Calibri" w:hAnsi="Calibri" w:cs="Calibri"/>
                <w:sz w:val="22"/>
                <w:lang w:val="en-US"/>
              </w:rPr>
            </w:pPr>
            <w:ins w:id="5347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Ask if the user wants to upload data from existing data b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ase</w:t>
              </w:r>
              <w:r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</w:ins>
          </w:p>
        </w:tc>
      </w:tr>
      <w:tr w:rsidR="00C65D9C" w:rsidRPr="00D72163" w14:paraId="573898A5" w14:textId="77777777" w:rsidTr="005111E9">
        <w:trPr>
          <w:cantSplit/>
          <w:trHeight w:val="289"/>
          <w:ins w:id="5348" w:author="Hugo" w:date="2011-05-06T23:10:00Z"/>
          <w:trPrChange w:id="5349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5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4BEDD0" w14:textId="77777777" w:rsidR="00C65D9C" w:rsidRPr="008B2F5C" w:rsidRDefault="00C65D9C" w:rsidP="00C65D9C">
            <w:pPr>
              <w:pStyle w:val="Formalivre"/>
              <w:jc w:val="center"/>
              <w:rPr>
                <w:ins w:id="5351" w:author="Hugo" w:date="2011-05-06T23:10:00Z"/>
                <w:rFonts w:ascii="Calibri" w:hAnsi="Calibri" w:cs="Calibri"/>
                <w:lang w:val="en-US"/>
                <w:rPrChange w:id="5352" w:author="Isa" w:date="2011-05-29T01:04:00Z">
                  <w:rPr>
                    <w:ins w:id="5353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5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EF34F5" w14:textId="77777777" w:rsidR="00C65D9C" w:rsidRPr="00A473AB" w:rsidRDefault="00C65D9C" w:rsidP="00C65D9C">
            <w:pPr>
              <w:pStyle w:val="Formalivre"/>
              <w:jc w:val="center"/>
              <w:rPr>
                <w:ins w:id="5355" w:author="Hugo" w:date="2011-05-06T23:10:00Z"/>
                <w:rFonts w:ascii="Calibri" w:hAnsi="Calibri" w:cs="Calibri"/>
                <w:sz w:val="22"/>
              </w:rPr>
            </w:pPr>
            <w:ins w:id="5356" w:author="Hugo" w:date="2011-05-06T23:10:00Z">
              <w:r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5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CF602A" w14:textId="77777777" w:rsidR="00C65D9C" w:rsidRPr="00D72163" w:rsidRDefault="00C65D9C" w:rsidP="00C65D9C">
            <w:pPr>
              <w:pStyle w:val="Formalivre"/>
              <w:jc w:val="center"/>
              <w:rPr>
                <w:ins w:id="5358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5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A8F7D5" w14:textId="77777777" w:rsidR="00C65D9C" w:rsidRPr="00D72163" w:rsidRDefault="00C65D9C" w:rsidP="00C65D9C">
            <w:pPr>
              <w:pStyle w:val="Formalivre"/>
              <w:jc w:val="center"/>
              <w:rPr>
                <w:ins w:id="536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1D1635" w14:paraId="31BDD3B8" w14:textId="77777777" w:rsidTr="005111E9">
        <w:trPr>
          <w:cantSplit/>
          <w:trHeight w:val="289"/>
          <w:ins w:id="5361" w:author="Hugo" w:date="2011-05-06T23:10:00Z"/>
          <w:trPrChange w:id="5362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63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44CBEE" w14:textId="77777777" w:rsidR="00C65D9C" w:rsidRPr="00D72163" w:rsidRDefault="00C65D9C" w:rsidP="00C65D9C">
            <w:pPr>
              <w:pStyle w:val="Formalivre"/>
              <w:jc w:val="center"/>
              <w:rPr>
                <w:ins w:id="536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65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7504912" w14:textId="77777777" w:rsidR="00C65D9C" w:rsidRPr="00A473AB" w:rsidRDefault="00C65D9C" w:rsidP="00C65D9C">
            <w:pPr>
              <w:pStyle w:val="Formalivre"/>
              <w:jc w:val="center"/>
              <w:rPr>
                <w:ins w:id="5366" w:author="Hugo" w:date="2011-05-06T23:10:00Z"/>
                <w:rFonts w:ascii="Calibri" w:hAnsi="Calibri" w:cs="Calibri"/>
                <w:sz w:val="22"/>
              </w:rPr>
            </w:pPr>
            <w:ins w:id="5367" w:author="Hugo" w:date="2011-05-06T23:10:00Z">
              <w:r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6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1008B0" w14:textId="77777777" w:rsidR="00C65D9C" w:rsidRPr="00D72163" w:rsidRDefault="00C65D9C" w:rsidP="00C65D9C">
            <w:pPr>
              <w:pStyle w:val="Formalivre"/>
              <w:jc w:val="center"/>
              <w:rPr>
                <w:ins w:id="5369" w:author="Hugo" w:date="2011-05-06T23:10:00Z"/>
                <w:rFonts w:ascii="Calibri" w:hAnsi="Calibri" w:cs="Calibri"/>
                <w:lang w:val="en-US"/>
              </w:rPr>
            </w:pPr>
            <w:ins w:id="5370" w:author="Hugo" w:date="2011-05-06T23:10:00Z">
              <w:r>
                <w:rPr>
                  <w:rFonts w:ascii="Calibri" w:hAnsi="Calibri" w:cs="Calibri"/>
                  <w:lang w:val="en-US"/>
                </w:rPr>
                <w:t>Want to upload the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7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2A16E9" w14:textId="77777777" w:rsidR="00C65D9C" w:rsidRPr="00D72163" w:rsidRDefault="00C65D9C" w:rsidP="00C65D9C">
            <w:pPr>
              <w:pStyle w:val="Formalivre"/>
              <w:jc w:val="center"/>
              <w:rPr>
                <w:ins w:id="537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1D1635" w14:paraId="7D042E48" w14:textId="77777777" w:rsidTr="005111E9">
        <w:trPr>
          <w:cantSplit/>
          <w:trHeight w:val="289"/>
          <w:ins w:id="5373" w:author="Hugo" w:date="2011-05-06T23:10:00Z"/>
          <w:trPrChange w:id="5374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75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7002F9" w14:textId="77777777" w:rsidR="00C65D9C" w:rsidRPr="008B2F5C" w:rsidRDefault="00C65D9C" w:rsidP="00C65D9C">
            <w:pPr>
              <w:pStyle w:val="Formalivre"/>
              <w:jc w:val="center"/>
              <w:rPr>
                <w:ins w:id="5376" w:author="Hugo" w:date="2011-05-06T23:10:00Z"/>
                <w:rFonts w:ascii="Calibri" w:hAnsi="Calibri" w:cs="Calibri"/>
                <w:lang w:val="en-US"/>
                <w:rPrChange w:id="5377" w:author="Isa" w:date="2011-05-29T01:04:00Z">
                  <w:rPr>
                    <w:ins w:id="5378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79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2EEF17" w14:textId="77777777" w:rsidR="00C65D9C" w:rsidRPr="00A473AB" w:rsidRDefault="00C65D9C" w:rsidP="00C65D9C">
            <w:pPr>
              <w:pStyle w:val="Formalivre"/>
              <w:jc w:val="center"/>
              <w:rPr>
                <w:ins w:id="5380" w:author="Hugo" w:date="2011-05-06T23:10:00Z"/>
                <w:rFonts w:ascii="Calibri" w:hAnsi="Calibri" w:cs="Calibri"/>
                <w:sz w:val="22"/>
              </w:rPr>
            </w:pPr>
            <w:ins w:id="5381" w:author="Hugo" w:date="2011-05-06T23:10:00Z">
              <w:r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82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96F6A9" w14:textId="77777777" w:rsidR="00C65D9C" w:rsidRPr="00D72163" w:rsidRDefault="00C65D9C" w:rsidP="00C65D9C">
            <w:pPr>
              <w:pStyle w:val="Formalivre"/>
              <w:jc w:val="center"/>
              <w:rPr>
                <w:ins w:id="5383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8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78178CD" w14:textId="77777777" w:rsidR="00C65D9C" w:rsidRPr="001D7E5E" w:rsidRDefault="00C65D9C" w:rsidP="00C65D9C">
            <w:pPr>
              <w:pStyle w:val="Formalivre"/>
              <w:jc w:val="center"/>
              <w:rPr>
                <w:ins w:id="5385" w:author="Hugo" w:date="2011-05-06T23:10:00Z"/>
                <w:rFonts w:ascii="Calibri" w:hAnsi="Calibri" w:cs="Calibri"/>
                <w:sz w:val="22"/>
                <w:lang w:val="en-US"/>
              </w:rPr>
            </w:pPr>
            <w:ins w:id="5386" w:author="Hugo" w:date="2011-05-06T23:10:00Z">
              <w:r w:rsidRPr="001D7E5E">
                <w:rPr>
                  <w:rFonts w:ascii="Calibri" w:hAnsi="Calibri" w:cs="Calibri"/>
                  <w:b/>
                  <w:sz w:val="22"/>
                  <w:lang w:val="en-US"/>
                </w:rPr>
                <w:t>Extend</w:t>
              </w:r>
              <w:r>
                <w:rPr>
                  <w:rFonts w:ascii="Calibri" w:hAnsi="Calibri" w:cs="Calibri"/>
                  <w:sz w:val="22"/>
                  <w:lang w:val="en-US"/>
                </w:rPr>
                <w:t>: Upload Data From Existing Data Base</w:t>
              </w:r>
            </w:ins>
          </w:p>
        </w:tc>
      </w:tr>
      <w:tr w:rsidR="00C65D9C" w:rsidRPr="001D1635" w14:paraId="3C220B50" w14:textId="77777777" w:rsidTr="005111E9">
        <w:trPr>
          <w:cantSplit/>
          <w:trHeight w:val="289"/>
          <w:ins w:id="5387" w:author="Hugo" w:date="2011-05-06T23:10:00Z"/>
          <w:trPrChange w:id="5388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89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7069E2" w14:textId="77777777" w:rsidR="00C65D9C" w:rsidRPr="008B2F5C" w:rsidRDefault="00C65D9C" w:rsidP="00C65D9C">
            <w:pPr>
              <w:pStyle w:val="Formalivre"/>
              <w:jc w:val="center"/>
              <w:rPr>
                <w:ins w:id="5390" w:author="Hugo" w:date="2011-05-06T23:10:00Z"/>
                <w:rFonts w:ascii="Calibri" w:hAnsi="Calibri" w:cs="Calibri"/>
                <w:lang w:val="en-US"/>
                <w:rPrChange w:id="5391" w:author="Isa" w:date="2011-05-29T01:04:00Z">
                  <w:rPr>
                    <w:ins w:id="5392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9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9AC1F8" w14:textId="77777777" w:rsidR="00C65D9C" w:rsidRPr="00A473AB" w:rsidRDefault="00C65D9C" w:rsidP="00C65D9C">
            <w:pPr>
              <w:pStyle w:val="Formalivre"/>
              <w:jc w:val="center"/>
              <w:rPr>
                <w:ins w:id="5394" w:author="Hugo" w:date="2011-05-06T23:10:00Z"/>
                <w:rFonts w:ascii="Calibri" w:hAnsi="Calibri" w:cs="Calibri"/>
                <w:sz w:val="22"/>
              </w:rPr>
            </w:pPr>
            <w:ins w:id="5395" w:author="Hugo" w:date="2011-05-06T23:10:00Z">
              <w:r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9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1009C7" w14:textId="77777777" w:rsidR="00C65D9C" w:rsidRPr="00D72163" w:rsidRDefault="00C65D9C" w:rsidP="00C65D9C">
            <w:pPr>
              <w:pStyle w:val="Formalivre"/>
              <w:jc w:val="center"/>
              <w:rPr>
                <w:ins w:id="5397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9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540A76" w14:textId="77777777" w:rsidR="00C65D9C" w:rsidRPr="001D7E5E" w:rsidRDefault="00C65D9C" w:rsidP="00C65D9C">
            <w:pPr>
              <w:pStyle w:val="Formalivre"/>
              <w:jc w:val="center"/>
              <w:rPr>
                <w:ins w:id="5399" w:author="Hugo" w:date="2011-05-06T23:10:00Z"/>
                <w:rFonts w:ascii="Calibri" w:hAnsi="Calibri" w:cs="Calibri"/>
                <w:sz w:val="22"/>
                <w:lang w:val="en-US"/>
              </w:rPr>
            </w:pPr>
            <w:ins w:id="5400" w:author="Hugo" w:date="2011-05-06T23:10:00Z">
              <w:r w:rsidRPr="001D7E5E">
                <w:rPr>
                  <w:rFonts w:ascii="Calibri" w:hAnsi="Calibri" w:cs="Calibri"/>
                  <w:sz w:val="22"/>
                  <w:lang w:val="en-US"/>
                </w:rPr>
                <w:t>Display table with data from existing data base</w:t>
              </w:r>
            </w:ins>
          </w:p>
        </w:tc>
      </w:tr>
      <w:tr w:rsidR="00C65D9C" w:rsidRPr="00D72163" w14:paraId="1EBA24F6" w14:textId="77777777" w:rsidTr="005111E9">
        <w:trPr>
          <w:cantSplit/>
          <w:trHeight w:val="289"/>
          <w:ins w:id="5401" w:author="Hugo" w:date="2011-05-06T23:10:00Z"/>
          <w:trPrChange w:id="5402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03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18C99E" w14:textId="77777777" w:rsidR="00C65D9C" w:rsidRPr="008B2F5C" w:rsidRDefault="00C65D9C" w:rsidP="00C65D9C">
            <w:pPr>
              <w:pStyle w:val="Formalivre"/>
              <w:jc w:val="center"/>
              <w:rPr>
                <w:ins w:id="5404" w:author="Hugo" w:date="2011-05-06T23:10:00Z"/>
                <w:rFonts w:ascii="Calibri" w:hAnsi="Calibri" w:cs="Calibri"/>
                <w:lang w:val="en-US"/>
                <w:rPrChange w:id="5405" w:author="Isa" w:date="2011-05-29T01:04:00Z">
                  <w:rPr>
                    <w:ins w:id="540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0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FB65CD" w14:textId="77777777" w:rsidR="00C65D9C" w:rsidRPr="00A473AB" w:rsidRDefault="00C65D9C" w:rsidP="00C65D9C">
            <w:pPr>
              <w:pStyle w:val="Formalivre"/>
              <w:jc w:val="center"/>
              <w:rPr>
                <w:ins w:id="5408" w:author="Hugo" w:date="2011-05-06T23:10:00Z"/>
                <w:rFonts w:ascii="Calibri" w:hAnsi="Calibri" w:cs="Calibri"/>
                <w:sz w:val="22"/>
              </w:rPr>
            </w:pPr>
            <w:ins w:id="5409" w:author="Hugo" w:date="2011-05-06T23:10:00Z">
              <w:r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1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7D342D" w14:textId="77777777" w:rsidR="00C65D9C" w:rsidRPr="00D72163" w:rsidRDefault="00C65D9C" w:rsidP="00C65D9C">
            <w:pPr>
              <w:pStyle w:val="Formalivre"/>
              <w:jc w:val="center"/>
              <w:rPr>
                <w:ins w:id="5411" w:author="Hugo" w:date="2011-05-06T23:10:00Z"/>
                <w:rFonts w:ascii="Calibri" w:hAnsi="Calibri" w:cs="Calibri"/>
                <w:sz w:val="22"/>
                <w:lang w:val="en-US"/>
              </w:rPr>
            </w:pPr>
            <w:ins w:id="5412" w:author="Hugo" w:date="2011-05-06T23:10:00Z">
              <w:r w:rsidRPr="00C221D7">
                <w:rPr>
                  <w:rFonts w:ascii="Calibri" w:hAnsi="Calibri" w:cs="Calibri"/>
                  <w:sz w:val="22"/>
                  <w:lang w:val="en-US"/>
                </w:rPr>
                <w:t>Make the desired changes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1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478B5C" w14:textId="77777777" w:rsidR="00C65D9C" w:rsidRPr="00D72163" w:rsidRDefault="00C65D9C" w:rsidP="00C65D9C">
            <w:pPr>
              <w:pStyle w:val="Formalivre"/>
              <w:jc w:val="center"/>
              <w:rPr>
                <w:ins w:id="5414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7BC249A9" w14:textId="77777777" w:rsidTr="005111E9">
        <w:trPr>
          <w:cantSplit/>
          <w:trHeight w:val="289"/>
          <w:ins w:id="5415" w:author="Hugo" w:date="2011-05-06T23:10:00Z"/>
          <w:trPrChange w:id="5416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17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28B15B" w14:textId="77777777" w:rsidR="00C65D9C" w:rsidRPr="00D72163" w:rsidRDefault="00C65D9C" w:rsidP="00C65D9C">
            <w:pPr>
              <w:pStyle w:val="Formalivre"/>
              <w:jc w:val="center"/>
              <w:rPr>
                <w:ins w:id="541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19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28CE8B" w14:textId="77777777" w:rsidR="00C65D9C" w:rsidRPr="00A473AB" w:rsidRDefault="00C65D9C" w:rsidP="00C65D9C">
            <w:pPr>
              <w:pStyle w:val="Formalivre"/>
              <w:jc w:val="center"/>
              <w:rPr>
                <w:ins w:id="5420" w:author="Hugo" w:date="2011-05-06T23:10:00Z"/>
                <w:rFonts w:ascii="Calibri" w:hAnsi="Calibri" w:cs="Calibri"/>
                <w:sz w:val="22"/>
              </w:rPr>
            </w:pPr>
            <w:ins w:id="5421" w:author="Hugo" w:date="2011-05-06T23:10:00Z">
              <w:r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22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888636" w14:textId="77777777" w:rsidR="00C65D9C" w:rsidRPr="00D72163" w:rsidRDefault="00C65D9C" w:rsidP="00C65D9C">
            <w:pPr>
              <w:pStyle w:val="Formalivre"/>
              <w:jc w:val="center"/>
              <w:rPr>
                <w:ins w:id="5423" w:author="Hugo" w:date="2011-05-06T23:10:00Z"/>
                <w:rFonts w:ascii="Calibri" w:hAnsi="Calibri" w:cs="Calibri"/>
                <w:sz w:val="22"/>
                <w:lang w:val="en-US"/>
              </w:rPr>
            </w:pPr>
            <w:ins w:id="5424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Save data base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2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9185AE" w14:textId="77777777" w:rsidR="00C65D9C" w:rsidRPr="00D72163" w:rsidRDefault="00C65D9C" w:rsidP="00C65D9C">
            <w:pPr>
              <w:pStyle w:val="Formalivre"/>
              <w:jc w:val="center"/>
              <w:rPr>
                <w:ins w:id="5426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1D1635" w14:paraId="68CDC5BD" w14:textId="77777777" w:rsidTr="005111E9">
        <w:trPr>
          <w:cantSplit/>
          <w:trHeight w:val="289"/>
          <w:ins w:id="5427" w:author="Hugo" w:date="2011-05-06T23:10:00Z"/>
          <w:trPrChange w:id="5428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29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90D659" w14:textId="77777777" w:rsidR="00C65D9C" w:rsidRPr="00D72163" w:rsidRDefault="00C65D9C" w:rsidP="00C65D9C">
            <w:pPr>
              <w:pStyle w:val="Formalivre"/>
              <w:jc w:val="center"/>
              <w:rPr>
                <w:ins w:id="543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3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7BFB36" w14:textId="77777777" w:rsidR="00C65D9C" w:rsidRPr="00A473AB" w:rsidRDefault="00C65D9C" w:rsidP="00C65D9C">
            <w:pPr>
              <w:pStyle w:val="Formalivre"/>
              <w:jc w:val="center"/>
              <w:rPr>
                <w:ins w:id="5432" w:author="Hugo" w:date="2011-05-06T23:10:00Z"/>
                <w:rFonts w:ascii="Calibri" w:hAnsi="Calibri" w:cs="Calibri"/>
                <w:sz w:val="22"/>
              </w:rPr>
            </w:pPr>
            <w:ins w:id="5433" w:author="Hugo" w:date="2011-05-06T23:10:00Z">
              <w:r>
                <w:rPr>
                  <w:rFonts w:ascii="Calibri" w:hAnsi="Calibri" w:cs="Calibri"/>
                  <w:sz w:val="22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3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610927" w14:textId="77777777" w:rsidR="00C65D9C" w:rsidRPr="00D72163" w:rsidRDefault="00C65D9C" w:rsidP="00C65D9C">
            <w:pPr>
              <w:pStyle w:val="Formalivre"/>
              <w:jc w:val="center"/>
              <w:rPr>
                <w:ins w:id="5435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3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A90265" w14:textId="77777777" w:rsidR="00C65D9C" w:rsidRPr="00D72163" w:rsidRDefault="00C65D9C" w:rsidP="00C65D9C">
            <w:pPr>
              <w:pStyle w:val="Formalivre"/>
              <w:jc w:val="center"/>
              <w:rPr>
                <w:ins w:id="5437" w:author="Hugo" w:date="2011-05-06T23:10:00Z"/>
                <w:rFonts w:ascii="Calibri" w:hAnsi="Calibri" w:cs="Calibri"/>
                <w:sz w:val="22"/>
                <w:lang w:val="en-US"/>
              </w:rPr>
            </w:pPr>
            <w:ins w:id="5438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Save data base in the system</w:t>
              </w:r>
            </w:ins>
          </w:p>
        </w:tc>
      </w:tr>
      <w:tr w:rsidR="00C65D9C" w:rsidRPr="001F1D04" w14:paraId="7760DEEA" w14:textId="77777777" w:rsidTr="005111E9">
        <w:trPr>
          <w:cantSplit/>
          <w:trHeight w:val="60"/>
          <w:ins w:id="5439" w:author="Hugo" w:date="2011-05-06T23:10:00Z"/>
          <w:trPrChange w:id="5440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41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27D6D3" w14:textId="77777777" w:rsidR="00C65D9C" w:rsidRPr="008B2F5C" w:rsidRDefault="00C65D9C" w:rsidP="00C65D9C">
            <w:pPr>
              <w:pStyle w:val="Formalivre"/>
              <w:jc w:val="center"/>
              <w:rPr>
                <w:ins w:id="5442" w:author="Hugo" w:date="2011-05-06T23:10:00Z"/>
                <w:rFonts w:ascii="Calibri" w:hAnsi="Calibri" w:cs="Calibri"/>
                <w:lang w:val="en-US"/>
                <w:rPrChange w:id="5443" w:author="Isa" w:date="2011-05-29T01:04:00Z">
                  <w:rPr>
                    <w:ins w:id="5444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45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693D76" w14:textId="77777777" w:rsidR="00C65D9C" w:rsidRPr="00A473AB" w:rsidRDefault="00C65D9C" w:rsidP="00C65D9C">
            <w:pPr>
              <w:pStyle w:val="Formalivre"/>
              <w:jc w:val="center"/>
              <w:rPr>
                <w:ins w:id="5446" w:author="Hugo" w:date="2011-05-06T23:10:00Z"/>
                <w:rFonts w:ascii="Calibri" w:hAnsi="Calibri" w:cs="Calibri"/>
                <w:sz w:val="22"/>
                <w:lang w:val="en-US"/>
              </w:rPr>
            </w:pPr>
            <w:ins w:id="5447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10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4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67A56C" w14:textId="77777777" w:rsidR="00C65D9C" w:rsidRPr="00D72163" w:rsidRDefault="00C65D9C" w:rsidP="00C65D9C">
            <w:pPr>
              <w:pStyle w:val="Formalivre"/>
              <w:jc w:val="center"/>
              <w:rPr>
                <w:ins w:id="544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50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41D3A4" w14:textId="77777777" w:rsidR="00C65D9C" w:rsidRPr="001F1D04" w:rsidRDefault="00C65D9C" w:rsidP="00C65D9C">
            <w:pPr>
              <w:pStyle w:val="Formalivre"/>
              <w:jc w:val="center"/>
              <w:rPr>
                <w:ins w:id="5451" w:author="Hugo" w:date="2011-05-06T23:10:00Z"/>
                <w:rFonts w:ascii="Calibri" w:hAnsi="Calibri" w:cs="Calibri"/>
                <w:sz w:val="22"/>
                <w:lang w:val="en-US"/>
              </w:rPr>
            </w:pPr>
            <w:ins w:id="5452" w:author="Hugo" w:date="2011-05-06T23:10:00Z">
              <w:r w:rsidRPr="002C0DF7">
                <w:rPr>
                  <w:rFonts w:ascii="Calibri" w:hAnsi="Calibri" w:cs="Calibri"/>
                  <w:sz w:val="22"/>
                  <w:lang w:val="en-US"/>
                </w:rPr>
                <w:t>Communicate successful operation</w:t>
              </w:r>
            </w:ins>
          </w:p>
        </w:tc>
      </w:tr>
      <w:tr w:rsidR="00C65D9C" w:rsidRPr="0030157B" w14:paraId="4BC3949B" w14:textId="77777777" w:rsidTr="005111E9">
        <w:trPr>
          <w:cantSplit/>
          <w:trHeight w:val="60"/>
          <w:ins w:id="5453" w:author="Hugo" w:date="2011-05-06T23:10:00Z"/>
          <w:trPrChange w:id="5454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55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54BAE1" w14:textId="77777777" w:rsidR="00C65D9C" w:rsidRPr="0030157B" w:rsidRDefault="00C65D9C" w:rsidP="00C65D9C">
            <w:pPr>
              <w:pStyle w:val="Formalivre"/>
              <w:jc w:val="center"/>
              <w:rPr>
                <w:ins w:id="5456" w:author="Hugo" w:date="2011-05-06T23:10:00Z"/>
                <w:rFonts w:ascii="Calibri" w:hAnsi="Calibri" w:cs="Calibri"/>
                <w:lang w:val="en-US"/>
              </w:rPr>
            </w:pPr>
            <w:ins w:id="5457" w:author="Hugo" w:date="2011-05-06T23:10:00Z">
              <w:r w:rsidRPr="008B2F5C">
                <w:rPr>
                  <w:rFonts w:ascii="Calibri" w:hAnsi="Calibri" w:cs="Calibri"/>
                  <w:b/>
                  <w:lang w:val="en-US"/>
                  <w:rPrChange w:id="5458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 xml:space="preserve">Alternative </w:t>
              </w:r>
              <w:r>
                <w:rPr>
                  <w:rFonts w:ascii="Calibri" w:hAnsi="Calibri" w:cs="Calibri"/>
                  <w:b/>
                  <w:lang w:val="en-US"/>
                </w:rPr>
                <w:t>4</w:t>
              </w:r>
              <w:r w:rsidRPr="0030157B">
                <w:rPr>
                  <w:rFonts w:ascii="Calibri" w:hAnsi="Calibri" w:cs="Calibri"/>
                  <w:b/>
                  <w:lang w:val="en-US"/>
                </w:rPr>
                <w:t>a</w:t>
              </w:r>
              <w:r w:rsidRPr="008B2F5C">
                <w:rPr>
                  <w:rFonts w:ascii="Calibri" w:hAnsi="Calibri" w:cs="Calibri"/>
                  <w:b/>
                  <w:lang w:val="en-US"/>
                  <w:rPrChange w:id="5459" w:author="Isa" w:date="2011-05-29T01:04:00Z">
                    <w:rPr>
                      <w:rFonts w:ascii="Calibri" w:eastAsiaTheme="minorHAnsi" w:hAnsi="Calibri" w:cs="Calibri"/>
                      <w:b/>
                      <w:color w:val="auto"/>
                      <w:sz w:val="22"/>
                      <w:szCs w:val="22"/>
                    </w:rPr>
                  </w:rPrChange>
                </w:rPr>
                <w:t>:</w:t>
              </w:r>
              <w:r w:rsidRPr="008B2F5C">
                <w:rPr>
                  <w:rFonts w:ascii="Calibri" w:hAnsi="Calibri" w:cs="Calibri"/>
                  <w:lang w:val="en-US"/>
                  <w:rPrChange w:id="5460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            </w:t>
              </w:r>
              <w:r w:rsidRPr="008B2F5C">
                <w:rPr>
                  <w:rFonts w:ascii="Calibri" w:hAnsi="Calibri" w:cs="Calibri"/>
                  <w:lang w:val="en-US"/>
                  <w:rPrChange w:id="5461" w:author="Isa" w:date="2011-05-29T01:04:00Z">
                    <w:rPr>
                      <w:rFonts w:ascii="Calibri" w:eastAsiaTheme="minorHAnsi" w:hAnsi="Calibri" w:cs="Calibri"/>
                      <w:color w:val="auto"/>
                      <w:sz w:val="22"/>
                      <w:szCs w:val="22"/>
                    </w:rPr>
                  </w:rPrChange>
                </w:rPr>
                <w:t xml:space="preserve">     </w:t>
              </w:r>
              <w:r>
                <w:rPr>
                  <w:rFonts w:ascii="Calibri" w:hAnsi="Calibri" w:cs="Calibri"/>
                  <w:lang w:val="en-US"/>
                </w:rPr>
                <w:t>Don’t want to upload data from existing data base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62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923DF3" w14:textId="77777777" w:rsidR="00C65D9C" w:rsidRPr="0030157B" w:rsidRDefault="00C65D9C" w:rsidP="00C65D9C">
            <w:pPr>
              <w:pStyle w:val="Formalivre"/>
              <w:jc w:val="center"/>
              <w:rPr>
                <w:ins w:id="546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64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5F88EB" w14:textId="77777777" w:rsidR="00C65D9C" w:rsidRPr="002C0DF7" w:rsidRDefault="00C65D9C" w:rsidP="00C65D9C">
            <w:pPr>
              <w:pStyle w:val="Formalivre"/>
              <w:ind w:right="10"/>
              <w:jc w:val="center"/>
              <w:rPr>
                <w:ins w:id="5465" w:author="Hugo" w:date="2011-05-06T23:10:00Z"/>
                <w:rFonts w:ascii="Calibri" w:hAnsi="Calibri" w:cs="Calibri"/>
                <w:b/>
                <w:sz w:val="22"/>
              </w:rPr>
            </w:pPr>
            <w:ins w:id="5466" w:author="Hugo" w:date="2011-05-06T23:10:00Z">
              <w:r w:rsidRPr="002C0DF7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67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1459BD" w14:textId="77777777" w:rsidR="00C65D9C" w:rsidRPr="002C0DF7" w:rsidRDefault="00C65D9C" w:rsidP="00C65D9C">
            <w:pPr>
              <w:pStyle w:val="Formalivre"/>
              <w:jc w:val="center"/>
              <w:rPr>
                <w:ins w:id="5468" w:author="Hugo" w:date="2011-05-06T23:10:00Z"/>
                <w:rFonts w:ascii="Calibri" w:hAnsi="Calibri" w:cs="Calibri"/>
                <w:b/>
                <w:lang w:val="en-US"/>
              </w:rPr>
            </w:pPr>
            <w:ins w:id="5469" w:author="Hugo" w:date="2011-05-06T23:10:00Z">
              <w:r w:rsidRPr="002C0DF7">
                <w:rPr>
                  <w:rFonts w:ascii="Calibri" w:hAnsi="Calibri" w:cs="Calibri"/>
                  <w:b/>
                  <w:lang w:val="en-US"/>
                </w:rPr>
                <w:t>System Response</w:t>
              </w:r>
            </w:ins>
          </w:p>
        </w:tc>
      </w:tr>
      <w:tr w:rsidR="00C65D9C" w:rsidRPr="0030157B" w14:paraId="44932C63" w14:textId="77777777" w:rsidTr="005111E9">
        <w:trPr>
          <w:cantSplit/>
          <w:trHeight w:val="60"/>
          <w:ins w:id="5470" w:author="Hugo" w:date="2011-05-06T23:10:00Z"/>
          <w:trPrChange w:id="547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72" w:author="Hugo" w:date="2011-05-06T23:48:00Z">
              <w:tcPr>
                <w:tcW w:w="2578" w:type="dxa"/>
                <w:vMerge/>
                <w:tcBorders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28DC58" w14:textId="77777777" w:rsidR="00C65D9C" w:rsidRPr="0030157B" w:rsidRDefault="00C65D9C" w:rsidP="00C65D9C">
            <w:pPr>
              <w:pStyle w:val="Formalivre"/>
              <w:rPr>
                <w:ins w:id="547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7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99F43D" w14:textId="77777777" w:rsidR="00C65D9C" w:rsidRPr="0030157B" w:rsidRDefault="00C65D9C" w:rsidP="00C65D9C">
            <w:pPr>
              <w:pStyle w:val="Formalivre"/>
              <w:jc w:val="center"/>
              <w:rPr>
                <w:ins w:id="5475" w:author="Hugo" w:date="2011-05-06T23:10:00Z"/>
                <w:rFonts w:ascii="Calibri" w:hAnsi="Calibri" w:cs="Calibri"/>
                <w:sz w:val="22"/>
              </w:rPr>
            </w:pPr>
            <w:ins w:id="5476" w:author="Hugo" w:date="2011-05-06T23:10:00Z">
              <w:r w:rsidRPr="0030157B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7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3B7A96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478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7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DAAFB3" w14:textId="77777777" w:rsidR="00C65D9C" w:rsidRPr="0030157B" w:rsidRDefault="00C65D9C" w:rsidP="00C65D9C">
            <w:pPr>
              <w:pStyle w:val="Formalivre"/>
              <w:jc w:val="center"/>
              <w:rPr>
                <w:ins w:id="5480" w:author="Hugo" w:date="2011-05-06T23:10:00Z"/>
                <w:rFonts w:ascii="Calibri" w:hAnsi="Calibri" w:cs="Calibri"/>
                <w:lang w:val="en-US"/>
              </w:rPr>
            </w:pPr>
            <w:ins w:id="5481" w:author="Hugo" w:date="2011-05-06T23:10:00Z">
              <w:r>
                <w:rPr>
                  <w:rFonts w:ascii="Calibri" w:hAnsi="Calibri" w:cs="Calibri"/>
                  <w:lang w:val="en-US"/>
                </w:rPr>
                <w:t>Show</w:t>
              </w:r>
              <w:r w:rsidRPr="00C221D7">
                <w:rPr>
                  <w:rFonts w:ascii="Calibri" w:hAnsi="Calibri" w:cs="Calibri"/>
                  <w:lang w:val="en-US"/>
                </w:rPr>
                <w:t> an empty table</w:t>
              </w:r>
            </w:ins>
          </w:p>
        </w:tc>
      </w:tr>
      <w:tr w:rsidR="00C65D9C" w:rsidRPr="0030157B" w14:paraId="3B9D29DB" w14:textId="77777777" w:rsidTr="005111E9">
        <w:trPr>
          <w:cantSplit/>
          <w:trHeight w:val="60"/>
          <w:ins w:id="5482" w:author="Hugo" w:date="2011-05-06T23:10:00Z"/>
          <w:trPrChange w:id="5483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84" w:author="Hugo" w:date="2011-05-06T23:48:00Z">
              <w:tcPr>
                <w:tcW w:w="2578" w:type="dxa"/>
                <w:vMerge/>
                <w:tcBorders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1A9AF2" w14:textId="77777777" w:rsidR="00C65D9C" w:rsidRPr="0030157B" w:rsidRDefault="00C65D9C" w:rsidP="00C65D9C">
            <w:pPr>
              <w:pStyle w:val="Formalivre"/>
              <w:rPr>
                <w:ins w:id="548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8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B70C9B" w14:textId="77777777" w:rsidR="00C65D9C" w:rsidRPr="0030157B" w:rsidRDefault="00C65D9C" w:rsidP="00C65D9C">
            <w:pPr>
              <w:pStyle w:val="Formalivre"/>
              <w:jc w:val="center"/>
              <w:rPr>
                <w:ins w:id="5487" w:author="Hugo" w:date="2011-05-06T23:10:00Z"/>
                <w:rFonts w:ascii="Calibri" w:hAnsi="Calibri" w:cs="Calibri"/>
                <w:sz w:val="22"/>
              </w:rPr>
            </w:pPr>
            <w:ins w:id="5488" w:author="Hugo" w:date="2011-05-06T23:10:00Z">
              <w:r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8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6B7637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490" w:author="Hugo" w:date="2011-05-06T23:10:00Z"/>
                <w:rFonts w:ascii="Calibri" w:hAnsi="Calibri" w:cs="Calibri"/>
                <w:sz w:val="22"/>
              </w:rPr>
            </w:pPr>
            <w:proofErr w:type="spellStart"/>
            <w:ins w:id="5491" w:author="Hugo" w:date="2011-05-06T23:10:00Z">
              <w:r>
                <w:rPr>
                  <w:rFonts w:ascii="Calibri" w:hAnsi="Calibri" w:cs="Calibri"/>
                  <w:sz w:val="22"/>
                </w:rPr>
                <w:t>Fill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sz w:val="22"/>
                </w:rPr>
                <w:t>table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9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A30900" w14:textId="77777777" w:rsidR="00C65D9C" w:rsidRDefault="00C65D9C" w:rsidP="00C65D9C">
            <w:pPr>
              <w:pStyle w:val="Formalivre"/>
              <w:jc w:val="center"/>
              <w:rPr>
                <w:ins w:id="5493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30157B" w14:paraId="1051D14C" w14:textId="77777777" w:rsidTr="005111E9">
        <w:trPr>
          <w:cantSplit/>
          <w:trHeight w:val="60"/>
          <w:ins w:id="5494" w:author="Hugo" w:date="2011-05-06T23:10:00Z"/>
          <w:trPrChange w:id="5495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96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5B7CC5" w14:textId="77777777" w:rsidR="00C65D9C" w:rsidRPr="0030157B" w:rsidRDefault="00C65D9C" w:rsidP="00C65D9C">
            <w:pPr>
              <w:pStyle w:val="Formalivre"/>
              <w:rPr>
                <w:ins w:id="549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9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CE4C9D" w14:textId="77777777" w:rsidR="00C65D9C" w:rsidRDefault="00C65D9C" w:rsidP="00C65D9C">
            <w:pPr>
              <w:pStyle w:val="Formalivre"/>
              <w:jc w:val="center"/>
              <w:rPr>
                <w:ins w:id="5499" w:author="Hugo" w:date="2011-05-06T23:10:00Z"/>
                <w:rFonts w:ascii="Calibri" w:hAnsi="Calibri" w:cs="Calibri"/>
                <w:sz w:val="22"/>
              </w:rPr>
            </w:pPr>
            <w:ins w:id="5500" w:author="Hugo" w:date="2011-05-06T23:10:00Z">
              <w:r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50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5DDB9C" w14:textId="77777777" w:rsidR="00C65D9C" w:rsidRDefault="00C65D9C" w:rsidP="00C65D9C">
            <w:pPr>
              <w:pStyle w:val="Formalivre"/>
              <w:ind w:right="10"/>
              <w:jc w:val="center"/>
              <w:rPr>
                <w:ins w:id="550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5503" w:author="Hugo" w:date="2011-05-06T23:10:00Z">
              <w:r>
                <w:rPr>
                  <w:rFonts w:ascii="Calibri" w:hAnsi="Calibri" w:cs="Calibri"/>
                  <w:sz w:val="22"/>
                </w:rPr>
                <w:t>Return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to 8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50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BEA878" w14:textId="77777777" w:rsidR="00C65D9C" w:rsidRDefault="00C65D9C" w:rsidP="00C65D9C">
            <w:pPr>
              <w:pStyle w:val="Formalivre"/>
              <w:jc w:val="center"/>
              <w:rPr>
                <w:ins w:id="5505" w:author="Hugo" w:date="2011-05-06T23:10:00Z"/>
                <w:rFonts w:ascii="Calibri" w:hAnsi="Calibri" w:cs="Calibri"/>
                <w:lang w:val="en-US"/>
              </w:rPr>
            </w:pPr>
          </w:p>
        </w:tc>
      </w:tr>
    </w:tbl>
    <w:p w14:paraId="2DD711F3" w14:textId="77777777" w:rsidR="00C65D9C" w:rsidRPr="00A473AB" w:rsidRDefault="00C65D9C" w:rsidP="00C65D9C">
      <w:pPr>
        <w:tabs>
          <w:tab w:val="left" w:pos="3660"/>
        </w:tabs>
        <w:rPr>
          <w:ins w:id="5506" w:author="Hugo" w:date="2011-05-06T23:10:00Z"/>
        </w:rPr>
      </w:pPr>
    </w:p>
    <w:p w14:paraId="63DAF077" w14:textId="77777777" w:rsidR="00446966" w:rsidRDefault="00446966">
      <w:pPr>
        <w:jc w:val="center"/>
        <w:rPr>
          <w:ins w:id="5507" w:author="Hugo" w:date="2011-05-06T23:16:00Z"/>
        </w:rPr>
        <w:pPrChange w:id="5508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6148013C" w14:textId="77777777" w:rsidR="00446966" w:rsidRDefault="00446966">
      <w:pPr>
        <w:jc w:val="center"/>
        <w:rPr>
          <w:ins w:id="5509" w:author="Hugo" w:date="2011-05-06T23:16:00Z"/>
        </w:rPr>
        <w:pPrChange w:id="5510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22644C3E" w14:textId="77777777" w:rsidR="00446966" w:rsidRDefault="00446966">
      <w:pPr>
        <w:jc w:val="center"/>
        <w:rPr>
          <w:ins w:id="5511" w:author="Hugo" w:date="2011-05-06T23:16:00Z"/>
        </w:rPr>
        <w:pPrChange w:id="5512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7CCD9A25" w14:textId="77777777" w:rsidR="00446966" w:rsidRDefault="00446966">
      <w:pPr>
        <w:jc w:val="center"/>
        <w:rPr>
          <w:ins w:id="5513" w:author="Hugo" w:date="2011-05-06T23:16:00Z"/>
        </w:rPr>
        <w:pPrChange w:id="5514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769F8369" w14:textId="77777777" w:rsidR="00446966" w:rsidRDefault="00446966">
      <w:pPr>
        <w:jc w:val="center"/>
        <w:rPr>
          <w:ins w:id="5515" w:author="Hugo" w:date="2011-05-06T23:16:00Z"/>
        </w:rPr>
        <w:pPrChange w:id="5516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5B19DE14" w14:textId="77777777" w:rsidR="00446966" w:rsidRDefault="00446966">
      <w:pPr>
        <w:jc w:val="left"/>
        <w:rPr>
          <w:ins w:id="5517" w:author="Hugo" w:date="2011-05-06T23:16:00Z"/>
        </w:rPr>
      </w:pPr>
      <w:ins w:id="5518" w:author="Hugo" w:date="2011-05-06T23:16:00Z">
        <w:r>
          <w:br w:type="page"/>
        </w:r>
      </w:ins>
    </w:p>
    <w:p w14:paraId="3727E596" w14:textId="0A69974F" w:rsidR="005B15C4" w:rsidDel="00446966" w:rsidRDefault="005B15C4">
      <w:pPr>
        <w:pStyle w:val="Cabealho1"/>
        <w:rPr>
          <w:ins w:id="5519" w:author="Isa" w:date="2011-05-06T21:57:00Z"/>
          <w:del w:id="5520" w:author="Hugo" w:date="2011-05-06T23:16:00Z"/>
          <w:sz w:val="27"/>
          <w:szCs w:val="27"/>
        </w:rPr>
        <w:pPrChange w:id="5521" w:author="Hugo" w:date="2011-05-06T23:16:00Z">
          <w:pPr>
            <w:pStyle w:val="NormalWeb"/>
            <w:spacing w:before="0" w:beforeAutospacing="0" w:after="0" w:afterAutospacing="0"/>
            <w:jc w:val="center"/>
          </w:pPr>
        </w:pPrChange>
      </w:pPr>
      <w:ins w:id="5522" w:author="Isa" w:date="2011-05-06T21:57:00Z">
        <w:del w:id="5523" w:author="Hugo" w:date="2011-05-06T22:30:00Z">
          <w:r w:rsidDel="00263D36">
            <w:lastRenderedPageBreak/>
            <w:delText>IMAGEM</w:delText>
          </w:r>
        </w:del>
      </w:ins>
    </w:p>
    <w:p w14:paraId="4ED4B3F2" w14:textId="6BD5255A" w:rsidR="005B15C4" w:rsidDel="00263D36" w:rsidRDefault="005B15C4">
      <w:pPr>
        <w:pStyle w:val="Cabealho1"/>
        <w:rPr>
          <w:ins w:id="5524" w:author="Isa" w:date="2011-05-06T21:56:00Z"/>
          <w:del w:id="5525" w:author="Hugo" w:date="2011-05-06T22:32:00Z"/>
        </w:rPr>
        <w:pPrChange w:id="5526" w:author="Hugo" w:date="2011-05-06T23:16:00Z">
          <w:pPr>
            <w:jc w:val="left"/>
          </w:pPr>
        </w:pPrChange>
      </w:pPr>
      <w:ins w:id="5527" w:author="Isa" w:date="2011-05-06T21:57:00Z">
        <w:del w:id="5528" w:author="Hugo" w:date="2011-05-06T22:31:00Z">
          <w:r w:rsidDel="00263D36">
            <w:delText xml:space="preserve"> </w:delText>
          </w:r>
        </w:del>
      </w:ins>
      <w:ins w:id="5529" w:author="Isa" w:date="2011-05-06T21:56:00Z">
        <w:del w:id="5530" w:author="Hugo" w:date="2011-05-06T22:31:00Z">
          <w:r w:rsidDel="00263D36">
            <w:br w:type="page"/>
          </w:r>
        </w:del>
      </w:ins>
    </w:p>
    <w:p w14:paraId="3FDB65CD" w14:textId="77777777" w:rsidR="00483748" w:rsidDel="00EC1463" w:rsidRDefault="00483748">
      <w:pPr>
        <w:pStyle w:val="Cabealho1"/>
        <w:rPr>
          <w:del w:id="5531" w:author="Isa" w:date="2011-05-06T21:56:00Z"/>
        </w:rPr>
      </w:pPr>
    </w:p>
    <w:p w14:paraId="746E8997" w14:textId="4FA165E8" w:rsidR="00EC1463" w:rsidRDefault="00EC1463">
      <w:pPr>
        <w:pStyle w:val="Cabealho1"/>
        <w:rPr>
          <w:ins w:id="5532" w:author="Isa" w:date="2011-05-06T22:07:00Z"/>
        </w:rPr>
      </w:pPr>
      <w:bookmarkStart w:id="5533" w:name="_Toc292488768"/>
      <w:moveToRangeStart w:id="5534" w:author="Isa" w:date="2011-05-06T22:07:00Z" w:name="move292482968"/>
      <w:moveTo w:id="5535" w:author="Isa" w:date="2011-05-06T22:07:00Z">
        <w:r>
          <w:t xml:space="preserve">Capítulo </w:t>
        </w:r>
      </w:moveTo>
      <w:ins w:id="5536" w:author="Isa" w:date="2011-05-06T22:07:00Z">
        <w:r>
          <w:t>8</w:t>
        </w:r>
      </w:ins>
      <w:moveTo w:id="5537" w:author="Isa" w:date="2011-05-06T22:07:00Z">
        <w:del w:id="5538" w:author="Isa" w:date="2011-05-06T22:07:00Z">
          <w:r w:rsidDel="00EC1463">
            <w:delText>9</w:delText>
          </w:r>
        </w:del>
        <w:r>
          <w:t xml:space="preserve"> | DIAGRAMAS DE SEQUÊNCIA</w:t>
        </w:r>
      </w:moveTo>
      <w:bookmarkEnd w:id="5533"/>
    </w:p>
    <w:p w14:paraId="3FC0C673" w14:textId="77777777" w:rsidR="00EC1463" w:rsidRDefault="00EC1463">
      <w:pPr>
        <w:rPr>
          <w:ins w:id="5539" w:author="Isa" w:date="2011-05-06T22:08:00Z"/>
        </w:rPr>
        <w:pPrChange w:id="5540" w:author="Isa" w:date="2011-05-06T22:07:00Z">
          <w:pPr>
            <w:pStyle w:val="Cabealho1"/>
          </w:pPr>
        </w:pPrChange>
      </w:pPr>
    </w:p>
    <w:p w14:paraId="6189F24E" w14:textId="0B8CF134" w:rsidR="00EC1463" w:rsidRDefault="00EC1463">
      <w:pPr>
        <w:pStyle w:val="Cabealho2"/>
        <w:rPr>
          <w:ins w:id="5541" w:author="Isa" w:date="2011-05-06T22:12:00Z"/>
        </w:rPr>
        <w:pPrChange w:id="5542" w:author="Isa" w:date="2011-05-06T22:09:00Z">
          <w:pPr>
            <w:pStyle w:val="Cabealho1"/>
          </w:pPr>
        </w:pPrChange>
      </w:pPr>
      <w:bookmarkStart w:id="5543" w:name="_Toc292488769"/>
      <w:ins w:id="5544" w:author="Isa" w:date="2011-05-06T22:08:00Z">
        <w:r>
          <w:t>8.1. Diagramas de Sequ</w:t>
        </w:r>
      </w:ins>
      <w:ins w:id="5545" w:author="Isa" w:date="2011-05-06T22:09:00Z">
        <w:r>
          <w:t>ê</w:t>
        </w:r>
      </w:ins>
      <w:ins w:id="5546" w:author="Isa" w:date="2011-05-06T22:08:00Z">
        <w:r>
          <w:t>ncia</w:t>
        </w:r>
      </w:ins>
      <w:ins w:id="5547" w:author="Isa" w:date="2011-05-06T22:09:00Z">
        <w:r>
          <w:t xml:space="preserve"> relativos às operações de Registo</w:t>
        </w:r>
      </w:ins>
      <w:bookmarkEnd w:id="5543"/>
    </w:p>
    <w:p w14:paraId="1E219D6C" w14:textId="156E0385" w:rsidR="00271FE2" w:rsidRDefault="00271FE2">
      <w:pPr>
        <w:pStyle w:val="Cabealho3"/>
        <w:rPr>
          <w:ins w:id="5548" w:author="Hugo" w:date="2011-05-06T23:22:00Z"/>
        </w:rPr>
        <w:pPrChange w:id="5549" w:author="Isa" w:date="2011-05-06T22:12:00Z">
          <w:pPr/>
        </w:pPrChange>
      </w:pPr>
      <w:bookmarkStart w:id="5550" w:name="_Toc292488770"/>
      <w:ins w:id="5551" w:author="Isa" w:date="2011-05-06T22:12:00Z">
        <w:r>
          <w:t>8.1.1</w:t>
        </w:r>
      </w:ins>
      <w:ins w:id="5552" w:author="Isa" w:date="2011-05-06T22:13:00Z">
        <w:r>
          <w:t>.</w:t>
        </w:r>
      </w:ins>
      <w:ins w:id="5553" w:author="Isa" w:date="2011-05-06T22:12:00Z">
        <w:r w:rsidRPr="00271FE2">
          <w:t xml:space="preserve"> </w:t>
        </w:r>
        <w:proofErr w:type="spellStart"/>
        <w:r w:rsidRPr="00271FE2">
          <w:t>Register</w:t>
        </w:r>
        <w:proofErr w:type="spellEnd"/>
        <w:r w:rsidRPr="00271FE2">
          <w:t xml:space="preserve"> New Software</w:t>
        </w:r>
      </w:ins>
      <w:bookmarkEnd w:id="5550"/>
    </w:p>
    <w:p w14:paraId="416A9245" w14:textId="77777777" w:rsidR="003F3169" w:rsidRPr="003F3169" w:rsidRDefault="003F3169">
      <w:pPr>
        <w:rPr>
          <w:ins w:id="5554" w:author="Isa" w:date="2011-05-06T22:12:00Z"/>
        </w:rPr>
      </w:pPr>
    </w:p>
    <w:p w14:paraId="2697FF72" w14:textId="2A782B64" w:rsidR="00263D36" w:rsidRDefault="00263D36">
      <w:pPr>
        <w:jc w:val="center"/>
        <w:rPr>
          <w:ins w:id="5555" w:author="Hugo" w:date="2011-05-06T22:32:00Z"/>
        </w:rPr>
        <w:pPrChange w:id="5556" w:author="Hugo" w:date="2011-05-06T22:33:00Z">
          <w:pPr/>
        </w:pPrChange>
      </w:pPr>
      <w:ins w:id="5557" w:author="Hugo" w:date="2011-05-06T22:32:00Z">
        <w:r>
          <w:rPr>
            <w:noProof/>
          </w:rPr>
          <w:drawing>
            <wp:inline distT="0" distB="0" distL="0" distR="0" wp14:anchorId="5F257637" wp14:editId="0EE2B94F">
              <wp:extent cx="4410075" cy="4410075"/>
              <wp:effectExtent l="0" t="0" r="9525" b="9525"/>
              <wp:docPr id="9" name="Imagem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Register New Software.jpg"/>
                      <pic:cNvPicPr/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10075" cy="44100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C4846C4" w14:textId="37C89F67" w:rsidR="00271FE2" w:rsidRPr="00271FE2" w:rsidDel="00263D36" w:rsidRDefault="00271FE2">
      <w:pPr>
        <w:rPr>
          <w:ins w:id="5558" w:author="Isa" w:date="2011-05-06T22:12:00Z"/>
          <w:del w:id="5559" w:author="Hugo" w:date="2011-05-06T22:32:00Z"/>
        </w:rPr>
      </w:pPr>
      <w:ins w:id="5560" w:author="Isa" w:date="2011-05-06T22:12:00Z">
        <w:del w:id="5561" w:author="Hugo" w:date="2011-05-06T22:32:00Z">
          <w:r w:rsidDel="00263D36">
            <w:delText>IM</w:delText>
          </w:r>
        </w:del>
      </w:ins>
    </w:p>
    <w:p w14:paraId="0AA10B09" w14:textId="67A14F6A" w:rsidR="00271FE2" w:rsidRPr="00271FE2" w:rsidRDefault="00271FE2">
      <w:pPr>
        <w:ind w:firstLine="708"/>
        <w:rPr>
          <w:ins w:id="5562" w:author="Isa" w:date="2011-05-06T22:12:00Z"/>
        </w:rPr>
        <w:pPrChange w:id="5563" w:author="Isa" w:date="2011-05-06T22:13:00Z">
          <w:pPr/>
        </w:pPrChange>
      </w:pPr>
      <w:ins w:id="5564" w:author="Isa" w:date="2011-05-06T22:12:00Z">
        <w:r w:rsidRPr="00271FE2">
          <w:t xml:space="preserve">Primeiramente, o utilizador pede para adicionar o novo software, ao qual o sistema lhe pergunta os dados do software que este pretende, tal como o nome, o </w:t>
        </w:r>
        <w:r w:rsidRPr="008B2F5C">
          <w:rPr>
            <w:i/>
            <w:rPrChange w:id="5565" w:author="Isa" w:date="2011-05-29T01:07:00Z">
              <w:rPr/>
            </w:rPrChange>
          </w:rPr>
          <w:t>website</w:t>
        </w:r>
        <w:r w:rsidRPr="00271FE2">
          <w:t xml:space="preserve">, etc. De seguida, o sistema lê os dados que foram inseridos através do método </w:t>
        </w:r>
        <w:proofErr w:type="spellStart"/>
        <w:proofErr w:type="gramStart"/>
        <w:r w:rsidRPr="003F3169">
          <w:rPr>
            <w:rStyle w:val="codCarcter"/>
            <w:rPrChange w:id="5566" w:author="Hugo" w:date="2011-05-06T23:22:00Z">
              <w:rPr/>
            </w:rPrChange>
          </w:rPr>
          <w:t>readData</w:t>
        </w:r>
        <w:proofErr w:type="spellEnd"/>
        <w:r w:rsidRPr="003F3169">
          <w:rPr>
            <w:rStyle w:val="codCarcter"/>
            <w:rPrChange w:id="5567" w:author="Hugo" w:date="2011-05-06T23:22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568" w:author="Hugo" w:date="2011-05-06T23:22:00Z">
              <w:rPr/>
            </w:rPrChange>
          </w:rPr>
          <w:t>)</w:t>
        </w:r>
        <w:r w:rsidRPr="00271FE2">
          <w:t xml:space="preserve">, em que estes dados são guardados na variável </w:t>
        </w:r>
        <w:r w:rsidRPr="008B2F5C">
          <w:rPr>
            <w:rFonts w:ascii="Consolas" w:hAnsi="Consolas" w:cs="Consolas"/>
            <w:b/>
            <w:rPrChange w:id="5569" w:author="Isa" w:date="2011-05-29T01:07:00Z">
              <w:rPr/>
            </w:rPrChange>
          </w:rPr>
          <w:t>data</w:t>
        </w:r>
        <w:r w:rsidRPr="00271FE2">
          <w:t xml:space="preserve">. Se estes já existirem na base de dados, é comunicada já a sua existência ao utilizador e a operação é cancelada. Caso contrário, o sistema procederá à verificação da validade dos dados usando o método </w:t>
        </w:r>
        <w:proofErr w:type="spellStart"/>
        <w:proofErr w:type="gramStart"/>
        <w:r w:rsidRPr="003F3169">
          <w:rPr>
            <w:rStyle w:val="codCarcter"/>
            <w:rPrChange w:id="5570" w:author="Hugo" w:date="2011-05-06T23:22:00Z">
              <w:rPr/>
            </w:rPrChange>
          </w:rPr>
          <w:t>verifyData</w:t>
        </w:r>
        <w:proofErr w:type="spellEnd"/>
        <w:r w:rsidRPr="003F3169">
          <w:rPr>
            <w:rStyle w:val="codCarcter"/>
            <w:rPrChange w:id="5571" w:author="Hugo" w:date="2011-05-06T23:22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572" w:author="Hugo" w:date="2011-05-06T23:22:00Z">
              <w:rPr/>
            </w:rPrChange>
          </w:rPr>
          <w:t>)</w:t>
        </w:r>
        <w:r w:rsidRPr="00271FE2">
          <w:t xml:space="preserve">, em que a variável data é passada como referência. Após essa verificação, esta variável é passada para o método </w:t>
        </w:r>
        <w:proofErr w:type="spellStart"/>
        <w:proofErr w:type="gramStart"/>
        <w:r w:rsidRPr="003F3169">
          <w:rPr>
            <w:rStyle w:val="codCarcter"/>
            <w:rPrChange w:id="5573" w:author="Hugo" w:date="2011-05-06T23:22:00Z">
              <w:rPr/>
            </w:rPrChange>
          </w:rPr>
          <w:t>register</w:t>
        </w:r>
        <w:proofErr w:type="spellEnd"/>
        <w:r w:rsidRPr="003F3169">
          <w:rPr>
            <w:rStyle w:val="codCarcter"/>
            <w:rPrChange w:id="5574" w:author="Hugo" w:date="2011-05-06T23:22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575" w:author="Hugo" w:date="2011-05-06T23:22:00Z">
              <w:rPr/>
            </w:rPrChange>
          </w:rPr>
          <w:t>)</w:t>
        </w:r>
        <w:r w:rsidRPr="00271FE2">
          <w:t>, que tratará de inserir o software e</w:t>
        </w:r>
      </w:ins>
      <w:ins w:id="5576" w:author="Isa" w:date="2011-05-29T01:08:00Z">
        <w:r w:rsidR="008B2F5C">
          <w:t xml:space="preserve"> os</w:t>
        </w:r>
      </w:ins>
      <w:ins w:id="5577" w:author="Isa" w:date="2011-05-06T22:12:00Z">
        <w:r w:rsidRPr="00271FE2">
          <w:t xml:space="preserve"> dados correspondentes na base de dados. Quando concluído o registo, é comunicado o sucesso da operação ao utilizador.</w:t>
        </w:r>
      </w:ins>
    </w:p>
    <w:p w14:paraId="5F3100BB" w14:textId="77777777" w:rsidR="00271FE2" w:rsidRDefault="00271FE2" w:rsidP="00271FE2">
      <w:pPr>
        <w:rPr>
          <w:ins w:id="5578" w:author="Hugo" w:date="2011-05-06T22:33:00Z"/>
        </w:rPr>
      </w:pPr>
    </w:p>
    <w:p w14:paraId="2AEBD38F" w14:textId="77777777" w:rsidR="00263D36" w:rsidRDefault="00263D36" w:rsidP="00271FE2">
      <w:pPr>
        <w:rPr>
          <w:ins w:id="5579" w:author="Hugo" w:date="2011-05-06T22:33:00Z"/>
        </w:rPr>
      </w:pPr>
    </w:p>
    <w:p w14:paraId="341FCFD8" w14:textId="77777777" w:rsidR="00263D36" w:rsidRPr="00271FE2" w:rsidRDefault="00263D36" w:rsidP="00271FE2">
      <w:pPr>
        <w:rPr>
          <w:ins w:id="5580" w:author="Isa" w:date="2011-05-06T22:12:00Z"/>
        </w:rPr>
      </w:pPr>
    </w:p>
    <w:p w14:paraId="75F5E311" w14:textId="2A494BF4" w:rsidR="00271FE2" w:rsidRDefault="00271FE2">
      <w:pPr>
        <w:pStyle w:val="Cabealho3"/>
        <w:rPr>
          <w:ins w:id="5581" w:author="Hugo" w:date="2011-05-06T23:22:00Z"/>
        </w:rPr>
        <w:pPrChange w:id="5582" w:author="Isa" w:date="2011-05-06T22:13:00Z">
          <w:pPr/>
        </w:pPrChange>
      </w:pPr>
      <w:bookmarkStart w:id="5583" w:name="_Toc292488771"/>
      <w:ins w:id="5584" w:author="Isa" w:date="2011-05-06T22:13:00Z">
        <w:r w:rsidRPr="00263D36">
          <w:t>8.1.</w:t>
        </w:r>
      </w:ins>
      <w:ins w:id="5585" w:author="Isa" w:date="2011-05-06T22:12:00Z">
        <w:r w:rsidRPr="008B2F5C">
          <w:t>2</w:t>
        </w:r>
      </w:ins>
      <w:ins w:id="5586" w:author="Isa" w:date="2011-05-06T22:13:00Z">
        <w:r w:rsidRPr="00912A48">
          <w:t>.</w:t>
        </w:r>
      </w:ins>
      <w:ins w:id="5587" w:author="Isa" w:date="2011-05-06T22:12:00Z">
        <w:r w:rsidRPr="001D1635">
          <w:t xml:space="preserve"> Delete </w:t>
        </w:r>
        <w:proofErr w:type="spellStart"/>
        <w:r w:rsidRPr="001D1635">
          <w:t>Existing</w:t>
        </w:r>
        <w:proofErr w:type="spellEnd"/>
        <w:r w:rsidRPr="001D1635">
          <w:t xml:space="preserve"> Software</w:t>
        </w:r>
      </w:ins>
      <w:bookmarkEnd w:id="5583"/>
    </w:p>
    <w:p w14:paraId="5DC76F6A" w14:textId="77777777" w:rsidR="003F3169" w:rsidRPr="003F3169" w:rsidRDefault="003F3169">
      <w:pPr>
        <w:rPr>
          <w:ins w:id="5588" w:author="Isa" w:date="2011-05-06T22:12:00Z"/>
        </w:rPr>
      </w:pPr>
    </w:p>
    <w:p w14:paraId="7514FAE9" w14:textId="094F56A3" w:rsidR="00271FE2" w:rsidRPr="00271FE2" w:rsidRDefault="00263D36" w:rsidP="00271FE2">
      <w:pPr>
        <w:rPr>
          <w:ins w:id="5589" w:author="Isa" w:date="2011-05-06T22:12:00Z"/>
        </w:rPr>
      </w:pPr>
      <w:ins w:id="5590" w:author="Hugo" w:date="2011-05-06T22:33:00Z">
        <w:r>
          <w:rPr>
            <w:noProof/>
          </w:rPr>
          <w:drawing>
            <wp:inline distT="0" distB="0" distL="0" distR="0" wp14:anchorId="43BB51CE" wp14:editId="5C9A6DA7">
              <wp:extent cx="5400040" cy="5400040"/>
              <wp:effectExtent l="0" t="0" r="0" b="0"/>
              <wp:docPr id="10" name="Imagem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elete Existing Software.jpg"/>
                      <pic:cNvPicPr/>
                    </pic:nvPicPr>
                    <pic:blipFill>
                      <a:blip r:embed="rId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54000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5591" w:author="Isa" w:date="2011-05-06T22:13:00Z">
        <w:del w:id="5592" w:author="Hugo" w:date="2011-05-06T22:33:00Z">
          <w:r w:rsidR="00271FE2" w:rsidDel="00263D36">
            <w:delText>IM</w:delText>
          </w:r>
        </w:del>
      </w:ins>
    </w:p>
    <w:p w14:paraId="40EAA086" w14:textId="482A0ED1" w:rsidR="00271FE2" w:rsidRPr="00271FE2" w:rsidRDefault="008B2F5C">
      <w:pPr>
        <w:ind w:firstLine="708"/>
        <w:rPr>
          <w:ins w:id="5593" w:author="Isa" w:date="2011-05-06T22:12:00Z"/>
        </w:rPr>
        <w:pPrChange w:id="5594" w:author="Isa" w:date="2011-05-06T22:13:00Z">
          <w:pPr/>
        </w:pPrChange>
      </w:pPr>
      <w:ins w:id="5595" w:author="Isa" w:date="2011-05-29T01:08:00Z">
        <w:r>
          <w:t>Para esta acção</w:t>
        </w:r>
      </w:ins>
      <w:ins w:id="5596" w:author="Isa" w:date="2011-05-06T22:12:00Z">
        <w:r w:rsidR="00271FE2">
          <w:t xml:space="preserve"> o utilizador indica qual o </w:t>
        </w:r>
      </w:ins>
      <w:ins w:id="5597" w:author="Isa" w:date="2011-05-06T22:14:00Z">
        <w:r w:rsidR="00271FE2">
          <w:t>S</w:t>
        </w:r>
      </w:ins>
      <w:ins w:id="5598" w:author="Isa" w:date="2011-05-06T22:12:00Z">
        <w:r w:rsidR="00271FE2" w:rsidRPr="00271FE2">
          <w:t xml:space="preserve">oftware que pretende remover. Essa informação será lida pelo método </w:t>
        </w:r>
        <w:proofErr w:type="spellStart"/>
        <w:proofErr w:type="gramStart"/>
        <w:r w:rsidR="00271FE2" w:rsidRPr="003F3169">
          <w:rPr>
            <w:rStyle w:val="codCarcter"/>
            <w:rPrChange w:id="5599" w:author="Hugo" w:date="2011-05-06T23:23:00Z">
              <w:rPr/>
            </w:rPrChange>
          </w:rPr>
          <w:t>readData</w:t>
        </w:r>
        <w:proofErr w:type="spellEnd"/>
        <w:r w:rsidR="00271FE2" w:rsidRPr="003F3169">
          <w:rPr>
            <w:rStyle w:val="codCarcter"/>
            <w:rPrChange w:id="5600" w:author="Hugo" w:date="2011-05-06T23:23:00Z">
              <w:rPr/>
            </w:rPrChange>
          </w:rPr>
          <w:t>(</w:t>
        </w:r>
        <w:proofErr w:type="gramEnd"/>
        <w:r w:rsidR="00271FE2" w:rsidRPr="003F3169">
          <w:rPr>
            <w:rStyle w:val="codCarcter"/>
            <w:rPrChange w:id="5601" w:author="Hugo" w:date="2011-05-06T23:23:00Z">
              <w:rPr/>
            </w:rPrChange>
          </w:rPr>
          <w:t>)</w:t>
        </w:r>
        <w:r w:rsidR="00271FE2" w:rsidRPr="00271FE2">
          <w:t xml:space="preserve"> e é armaze</w:t>
        </w:r>
        <w:r w:rsidR="00271FE2">
          <w:t xml:space="preserve">nada na variável </w:t>
        </w:r>
        <w:r w:rsidR="00271FE2" w:rsidRPr="008B2F5C">
          <w:rPr>
            <w:rStyle w:val="codCarcter"/>
            <w:rPrChange w:id="5602" w:author="Isa" w:date="2011-05-29T01:08:00Z">
              <w:rPr/>
            </w:rPrChange>
          </w:rPr>
          <w:t>data</w:t>
        </w:r>
        <w:r w:rsidR="00271FE2">
          <w:t xml:space="preserve">. Se este </w:t>
        </w:r>
      </w:ins>
      <w:ins w:id="5603" w:author="Isa" w:date="2011-05-06T22:14:00Z">
        <w:r w:rsidR="00271FE2">
          <w:t>S</w:t>
        </w:r>
      </w:ins>
      <w:ins w:id="5604" w:author="Isa" w:date="2011-05-06T22:12:00Z">
        <w:r w:rsidR="00271FE2" w:rsidRPr="00271FE2">
          <w:t>oftware não existir na base de dados ou se não foi possível carregar a base de dados, será activada a excepção e será comunicado esse erro ao utilizador, sendo a operação cancelada de seguida.</w:t>
        </w:r>
      </w:ins>
    </w:p>
    <w:p w14:paraId="041D1378" w14:textId="353F4FD8" w:rsidR="00271FE2" w:rsidRPr="00271FE2" w:rsidRDefault="00271FE2">
      <w:pPr>
        <w:ind w:firstLine="708"/>
        <w:rPr>
          <w:ins w:id="5605" w:author="Isa" w:date="2011-05-06T22:12:00Z"/>
        </w:rPr>
        <w:pPrChange w:id="5606" w:author="Isa" w:date="2011-05-06T22:13:00Z">
          <w:pPr/>
        </w:pPrChange>
      </w:pPr>
      <w:ins w:id="5607" w:author="Isa" w:date="2011-05-06T22:12:00Z">
        <w:r w:rsidRPr="00271FE2">
          <w:t xml:space="preserve">Caso essa excepção não se verifique, é analisada a validade dos dados e é pedido ao utilizador que confirme </w:t>
        </w:r>
        <w:r>
          <w:t xml:space="preserve">a sua intenção de remover este </w:t>
        </w:r>
      </w:ins>
      <w:ins w:id="5608" w:author="Isa" w:date="2011-05-06T22:14:00Z">
        <w:r>
          <w:t>S</w:t>
        </w:r>
      </w:ins>
      <w:ins w:id="5609" w:author="Isa" w:date="2011-05-06T22:12:00Z">
        <w:r w:rsidRPr="00271FE2">
          <w:t xml:space="preserve">oftware da base de dados. Após ele dar a sua confirmação, é chamado o método </w:t>
        </w:r>
        <w:r w:rsidRPr="008B2F5C">
          <w:rPr>
            <w:rStyle w:val="codCarcter"/>
            <w:rPrChange w:id="5610" w:author="Isa" w:date="2011-05-29T01:09:00Z">
              <w:rPr/>
            </w:rPrChange>
          </w:rPr>
          <w:t>remove</w:t>
        </w:r>
        <w:r w:rsidRPr="00271FE2">
          <w:t xml:space="preserve">, sendo a variável </w:t>
        </w:r>
        <w:r w:rsidRPr="008B2F5C">
          <w:rPr>
            <w:rStyle w:val="codCarcter"/>
            <w:rPrChange w:id="5611" w:author="Isa" w:date="2011-05-29T01:09:00Z">
              <w:rPr/>
            </w:rPrChange>
          </w:rPr>
          <w:t>data</w:t>
        </w:r>
        <w:r w:rsidRPr="00271FE2">
          <w:t xml:space="preserve"> passada como parâmetro. Este método tratará de</w:t>
        </w:r>
        <w:r>
          <w:t xml:space="preserve"> todo o processo de remoção do </w:t>
        </w:r>
      </w:ins>
      <w:ins w:id="5612" w:author="Isa" w:date="2011-05-06T22:14:00Z">
        <w:r>
          <w:t>S</w:t>
        </w:r>
      </w:ins>
      <w:ins w:id="5613" w:author="Isa" w:date="2011-05-06T22:12:00Z">
        <w:r w:rsidRPr="00271FE2">
          <w:t xml:space="preserve">oftware da base </w:t>
        </w:r>
      </w:ins>
      <w:ins w:id="5614" w:author="Isa" w:date="2011-05-06T22:14:00Z">
        <w:r>
          <w:t xml:space="preserve">de </w:t>
        </w:r>
      </w:ins>
      <w:ins w:id="5615" w:author="Isa" w:date="2011-05-06T22:12:00Z">
        <w:r>
          <w:t>dados. A</w:t>
        </w:r>
      </w:ins>
      <w:ins w:id="5616" w:author="Isa" w:date="2011-05-06T22:14:00Z">
        <w:r>
          <w:t xml:space="preserve">pós </w:t>
        </w:r>
      </w:ins>
      <w:ins w:id="5617" w:author="Isa" w:date="2011-05-06T22:12:00Z">
        <w:r w:rsidRPr="00271FE2">
          <w:t>concluída esta operação, o utilizador é informado sobre o sucesso da operação.</w:t>
        </w:r>
      </w:ins>
    </w:p>
    <w:p w14:paraId="6A808D73" w14:textId="77777777" w:rsidR="00271FE2" w:rsidRDefault="00271FE2" w:rsidP="00271FE2">
      <w:pPr>
        <w:rPr>
          <w:ins w:id="5618" w:author="Hugo" w:date="2011-05-06T22:34:00Z"/>
        </w:rPr>
      </w:pPr>
    </w:p>
    <w:p w14:paraId="2B6D7A2F" w14:textId="77777777" w:rsidR="00263D36" w:rsidRPr="00271FE2" w:rsidRDefault="00263D36" w:rsidP="00271FE2">
      <w:pPr>
        <w:rPr>
          <w:ins w:id="5619" w:author="Isa" w:date="2011-05-06T22:12:00Z"/>
        </w:rPr>
      </w:pPr>
    </w:p>
    <w:p w14:paraId="60BF7115" w14:textId="5F24CBFF" w:rsidR="00271FE2" w:rsidRDefault="00271FE2">
      <w:pPr>
        <w:pStyle w:val="Cabealho3"/>
        <w:rPr>
          <w:ins w:id="5620" w:author="Hugo" w:date="2011-05-06T22:34:00Z"/>
        </w:rPr>
        <w:pPrChange w:id="5621" w:author="Isa" w:date="2011-05-06T22:14:00Z">
          <w:pPr/>
        </w:pPrChange>
      </w:pPr>
      <w:bookmarkStart w:id="5622" w:name="_Toc292488772"/>
      <w:ins w:id="5623" w:author="Isa" w:date="2011-05-06T22:13:00Z">
        <w:r>
          <w:t>8.1.</w:t>
        </w:r>
      </w:ins>
      <w:ins w:id="5624" w:author="Isa" w:date="2011-05-06T22:12:00Z">
        <w:r w:rsidRPr="00271FE2">
          <w:t>3</w:t>
        </w:r>
      </w:ins>
      <w:ins w:id="5625" w:author="Isa" w:date="2011-05-06T22:13:00Z">
        <w:r>
          <w:t>.</w:t>
        </w:r>
      </w:ins>
      <w:ins w:id="5626" w:author="Isa" w:date="2011-05-06T22:12:00Z">
        <w:r w:rsidRPr="00271FE2">
          <w:t xml:space="preserve"> </w:t>
        </w:r>
        <w:proofErr w:type="spellStart"/>
        <w:r w:rsidRPr="00271FE2">
          <w:t>Change</w:t>
        </w:r>
        <w:proofErr w:type="spellEnd"/>
        <w:r w:rsidRPr="00271FE2">
          <w:t xml:space="preserve"> </w:t>
        </w:r>
        <w:proofErr w:type="spellStart"/>
        <w:r w:rsidRPr="00271FE2">
          <w:t>Existing</w:t>
        </w:r>
        <w:proofErr w:type="spellEnd"/>
        <w:r w:rsidRPr="00271FE2">
          <w:t xml:space="preserve"> Software</w:t>
        </w:r>
      </w:ins>
      <w:bookmarkEnd w:id="5622"/>
    </w:p>
    <w:p w14:paraId="117F7F96" w14:textId="77777777" w:rsidR="00263D36" w:rsidRPr="00263D36" w:rsidRDefault="00263D36">
      <w:pPr>
        <w:rPr>
          <w:ins w:id="5627" w:author="Isa" w:date="2011-05-06T22:12:00Z"/>
        </w:rPr>
      </w:pPr>
    </w:p>
    <w:p w14:paraId="2B621995" w14:textId="53F5A6F6" w:rsidR="00271FE2" w:rsidRPr="00271FE2" w:rsidRDefault="00263D36">
      <w:pPr>
        <w:jc w:val="center"/>
        <w:rPr>
          <w:ins w:id="5628" w:author="Isa" w:date="2011-05-06T22:12:00Z"/>
        </w:rPr>
        <w:pPrChange w:id="5629" w:author="Hugo" w:date="2011-05-06T22:34:00Z">
          <w:pPr/>
        </w:pPrChange>
      </w:pPr>
      <w:ins w:id="5630" w:author="Hugo" w:date="2011-05-06T22:34:00Z">
        <w:r>
          <w:rPr>
            <w:noProof/>
          </w:rPr>
          <w:drawing>
            <wp:inline distT="0" distB="0" distL="0" distR="0" wp14:anchorId="1212FCF8" wp14:editId="74D459A2">
              <wp:extent cx="3949358" cy="7240059"/>
              <wp:effectExtent l="0" t="0" r="0" b="0"/>
              <wp:docPr id="11" name="Imagem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hange Existing Software.jpg"/>
                      <pic:cNvPicPr/>
                    </pic:nvPicPr>
                    <pic:blipFill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51427" cy="724385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5631" w:author="Isa" w:date="2011-05-06T22:14:00Z">
        <w:del w:id="5632" w:author="Hugo" w:date="2011-05-06T22:34:00Z">
          <w:r w:rsidR="00271FE2" w:rsidDel="00263D36">
            <w:delText>IM</w:delText>
          </w:r>
        </w:del>
      </w:ins>
    </w:p>
    <w:p w14:paraId="6D7C32A2" w14:textId="1E0392BA" w:rsidR="00271FE2" w:rsidRPr="00271FE2" w:rsidRDefault="00271FE2">
      <w:pPr>
        <w:ind w:firstLine="708"/>
        <w:rPr>
          <w:ins w:id="5633" w:author="Isa" w:date="2011-05-06T22:12:00Z"/>
        </w:rPr>
        <w:pPrChange w:id="5634" w:author="Isa" w:date="2011-05-06T22:14:00Z">
          <w:pPr/>
        </w:pPrChange>
      </w:pPr>
      <w:ins w:id="5635" w:author="Isa" w:date="2011-05-06T22:12:00Z">
        <w:r w:rsidRPr="00271FE2">
          <w:lastRenderedPageBreak/>
          <w:t xml:space="preserve">Após o utilizador pedir para editar um software, é-lhe pedido que insira os dados desse software, mais precisamente o nome, que será lido através do método </w:t>
        </w:r>
        <w:proofErr w:type="spellStart"/>
        <w:proofErr w:type="gramStart"/>
        <w:r w:rsidRPr="00271FE2">
          <w:rPr>
            <w:rStyle w:val="codCarcter"/>
            <w:rPrChange w:id="5636" w:author="Isa" w:date="2011-05-06T22:19:00Z">
              <w:rPr/>
            </w:rPrChange>
          </w:rPr>
          <w:t>readData</w:t>
        </w:r>
        <w:proofErr w:type="spellEnd"/>
        <w:r w:rsidRPr="00271FE2">
          <w:rPr>
            <w:rStyle w:val="codCarcter"/>
            <w:rPrChange w:id="5637" w:author="Isa" w:date="2011-05-06T22:19:00Z">
              <w:rPr/>
            </w:rPrChange>
          </w:rPr>
          <w:t>(</w:t>
        </w:r>
        <w:proofErr w:type="gramEnd"/>
        <w:r w:rsidRPr="00271FE2">
          <w:rPr>
            <w:rStyle w:val="codCarcter"/>
            <w:rPrChange w:id="5638" w:author="Isa" w:date="2011-05-06T22:19:00Z">
              <w:rPr/>
            </w:rPrChange>
          </w:rPr>
          <w:t>)</w:t>
        </w:r>
        <w:r w:rsidRPr="00271FE2">
          <w:t xml:space="preserve"> e será armazenado na variável </w:t>
        </w:r>
        <w:r w:rsidRPr="00405AE2">
          <w:rPr>
            <w:rStyle w:val="codCarcter"/>
            <w:rPrChange w:id="5639" w:author="Isa" w:date="2011-05-29T01:14:00Z">
              <w:rPr/>
            </w:rPrChange>
          </w:rPr>
          <w:t>data</w:t>
        </w:r>
        <w:r w:rsidRPr="00271FE2">
          <w:t>. Se o</w:t>
        </w:r>
        <w:r>
          <w:t xml:space="preserve"> </w:t>
        </w:r>
      </w:ins>
      <w:ins w:id="5640" w:author="Isa" w:date="2011-05-06T22:15:00Z">
        <w:r>
          <w:t>S</w:t>
        </w:r>
      </w:ins>
      <w:ins w:id="5641" w:author="Isa" w:date="2011-05-06T22:12:00Z">
        <w:r w:rsidRPr="00271FE2">
          <w:t xml:space="preserve">oftware não existir na base de </w:t>
        </w:r>
        <w:r>
          <w:t>dados, ou se houver um problema</w:t>
        </w:r>
        <w:r w:rsidRPr="00271FE2">
          <w:t xml:space="preserve"> no acesso à base de dados, a operação será cancelada. Caso contrário, o caso de uso continuará com a verificação dos dados através do método </w:t>
        </w:r>
        <w:proofErr w:type="spellStart"/>
        <w:proofErr w:type="gramStart"/>
        <w:r w:rsidRPr="00271FE2">
          <w:rPr>
            <w:rStyle w:val="codCarcter"/>
            <w:rPrChange w:id="5642" w:author="Isa" w:date="2011-05-06T22:19:00Z">
              <w:rPr/>
            </w:rPrChange>
          </w:rPr>
          <w:t>verifyData</w:t>
        </w:r>
        <w:proofErr w:type="spellEnd"/>
        <w:r w:rsidRPr="00271FE2">
          <w:rPr>
            <w:rStyle w:val="codCarcter"/>
            <w:rPrChange w:id="5643" w:author="Isa" w:date="2011-05-06T22:19:00Z">
              <w:rPr/>
            </w:rPrChange>
          </w:rPr>
          <w:t>(data</w:t>
        </w:r>
        <w:proofErr w:type="gramEnd"/>
        <w:r w:rsidRPr="00271FE2">
          <w:rPr>
            <w:rStyle w:val="codCarcter"/>
            <w:rPrChange w:id="5644" w:author="Isa" w:date="2011-05-06T22:19:00Z">
              <w:rPr/>
            </w:rPrChange>
          </w:rPr>
          <w:t>)</w:t>
        </w:r>
        <w:r w:rsidRPr="00271FE2">
          <w:t xml:space="preserve">. </w:t>
        </w:r>
      </w:ins>
      <w:ins w:id="5645" w:author="Isa" w:date="2011-05-29T01:13:00Z">
        <w:r w:rsidR="00405AE2">
          <w:t>Seguidamente</w:t>
        </w:r>
      </w:ins>
      <w:ins w:id="5646" w:author="Isa" w:date="2011-05-06T22:12:00Z">
        <w:r w:rsidRPr="00271FE2">
          <w:t xml:space="preserve">, na variável </w:t>
        </w:r>
        <w:proofErr w:type="spellStart"/>
        <w:r w:rsidRPr="00271FE2">
          <w:rPr>
            <w:rStyle w:val="codCarcter"/>
            <w:rPrChange w:id="5647" w:author="Isa" w:date="2011-05-06T22:18:00Z">
              <w:rPr/>
            </w:rPrChange>
          </w:rPr>
          <w:t>dataSW</w:t>
        </w:r>
        <w:proofErr w:type="spellEnd"/>
        <w:r w:rsidRPr="00271FE2">
          <w:t xml:space="preserve"> será armazenada toda</w:t>
        </w:r>
        <w:r>
          <w:t xml:space="preserve"> a informação referente a esse </w:t>
        </w:r>
      </w:ins>
      <w:ins w:id="5648" w:author="Isa" w:date="2011-05-06T22:15:00Z">
        <w:r>
          <w:t>S</w:t>
        </w:r>
      </w:ins>
      <w:ins w:id="5649" w:author="Isa" w:date="2011-05-06T22:12:00Z">
        <w:r w:rsidRPr="00271FE2">
          <w:t xml:space="preserve">oftware, que será obtida através do método </w:t>
        </w:r>
        <w:proofErr w:type="spellStart"/>
        <w:r w:rsidRPr="00271FE2">
          <w:rPr>
            <w:rStyle w:val="codCarcter"/>
            <w:rPrChange w:id="5650" w:author="Isa" w:date="2011-05-06T22:18:00Z">
              <w:rPr/>
            </w:rPrChange>
          </w:rPr>
          <w:t>getSWData</w:t>
        </w:r>
        <w:proofErr w:type="spellEnd"/>
        <w:r w:rsidRPr="00271FE2">
          <w:t xml:space="preserve">, passando </w:t>
        </w:r>
        <w:r w:rsidRPr="00405AE2">
          <w:rPr>
            <w:rStyle w:val="codCarcter"/>
            <w:rPrChange w:id="5651" w:author="Isa" w:date="2011-05-29T01:13:00Z">
              <w:rPr/>
            </w:rPrChange>
          </w:rPr>
          <w:t>data</w:t>
        </w:r>
        <w:r w:rsidRPr="00271FE2">
          <w:t xml:space="preserve"> como parâmetro.</w:t>
        </w:r>
      </w:ins>
    </w:p>
    <w:p w14:paraId="50AF51F5" w14:textId="1E7650F2" w:rsidR="00271FE2" w:rsidRPr="00271FE2" w:rsidRDefault="00271FE2">
      <w:pPr>
        <w:ind w:firstLine="708"/>
        <w:rPr>
          <w:ins w:id="5652" w:author="Isa" w:date="2011-05-06T22:12:00Z"/>
        </w:rPr>
        <w:pPrChange w:id="5653" w:author="Isa" w:date="2011-05-06T22:15:00Z">
          <w:pPr/>
        </w:pPrChange>
      </w:pPr>
      <w:ins w:id="5654" w:author="Isa" w:date="2011-05-06T22:12:00Z">
        <w:r w:rsidRPr="00271FE2">
          <w:t>Em</w:t>
        </w:r>
        <w:r>
          <w:t xml:space="preserve"> seguida, toda a informação do </w:t>
        </w:r>
      </w:ins>
      <w:ins w:id="5655" w:author="Isa" w:date="2011-05-06T22:18:00Z">
        <w:r>
          <w:t>S</w:t>
        </w:r>
      </w:ins>
      <w:ins w:id="5656" w:author="Isa" w:date="2011-05-06T22:12:00Z">
        <w:r w:rsidRPr="00271FE2">
          <w:t xml:space="preserve">oftware é mostrada ao utilizador, de forma organizada, através do método </w:t>
        </w:r>
        <w:proofErr w:type="spellStart"/>
        <w:r w:rsidRPr="00271FE2">
          <w:rPr>
            <w:rStyle w:val="codCarcter"/>
            <w:rPrChange w:id="5657" w:author="Isa" w:date="2011-05-06T22:18:00Z">
              <w:rPr/>
            </w:rPrChange>
          </w:rPr>
          <w:t>showSWData</w:t>
        </w:r>
        <w:proofErr w:type="spellEnd"/>
        <w:r w:rsidRPr="00271FE2">
          <w:t xml:space="preserve">, que recebe </w:t>
        </w:r>
        <w:proofErr w:type="spellStart"/>
        <w:r w:rsidRPr="00271FE2">
          <w:rPr>
            <w:rStyle w:val="codCarcter"/>
            <w:rPrChange w:id="5658" w:author="Isa" w:date="2011-05-06T22:18:00Z">
              <w:rPr/>
            </w:rPrChange>
          </w:rPr>
          <w:t>dataSW</w:t>
        </w:r>
        <w:proofErr w:type="spellEnd"/>
        <w:r w:rsidRPr="00271FE2">
          <w:t xml:space="preserve"> como parâmetro.</w:t>
        </w:r>
      </w:ins>
    </w:p>
    <w:p w14:paraId="70E80D6D" w14:textId="399C3DDC" w:rsidR="00271FE2" w:rsidRPr="00271FE2" w:rsidRDefault="00271FE2">
      <w:pPr>
        <w:ind w:firstLine="708"/>
        <w:rPr>
          <w:ins w:id="5659" w:author="Isa" w:date="2011-05-06T22:12:00Z"/>
        </w:rPr>
        <w:pPrChange w:id="5660" w:author="Isa" w:date="2011-05-06T22:15:00Z">
          <w:pPr/>
        </w:pPrChange>
      </w:pPr>
      <w:ins w:id="5661" w:author="Isa" w:date="2011-05-06T22:12:00Z">
        <w:r w:rsidRPr="00271FE2">
          <w:t xml:space="preserve">Aí o utilizador alterará os dados que pretender, e depois fará a submissão desses dados. Os dados que foram alterados serão lidos pelo método </w:t>
        </w:r>
        <w:proofErr w:type="spellStart"/>
        <w:proofErr w:type="gramStart"/>
        <w:r w:rsidRPr="00271FE2">
          <w:rPr>
            <w:rStyle w:val="codCarcter"/>
            <w:rPrChange w:id="5662" w:author="Isa" w:date="2011-05-06T22:18:00Z">
              <w:rPr/>
            </w:rPrChange>
          </w:rPr>
          <w:t>readChangedData</w:t>
        </w:r>
        <w:proofErr w:type="spellEnd"/>
        <w:r w:rsidRPr="00271FE2">
          <w:rPr>
            <w:rStyle w:val="codCarcter"/>
            <w:rPrChange w:id="5663" w:author="Isa" w:date="2011-05-06T22:18:00Z">
              <w:rPr/>
            </w:rPrChange>
          </w:rPr>
          <w:t>(</w:t>
        </w:r>
        <w:proofErr w:type="gramEnd"/>
        <w:r w:rsidRPr="00271FE2">
          <w:rPr>
            <w:rStyle w:val="codCarcter"/>
            <w:rPrChange w:id="5664" w:author="Isa" w:date="2011-05-06T22:18:00Z">
              <w:rPr/>
            </w:rPrChange>
          </w:rPr>
          <w:t>)</w:t>
        </w:r>
        <w:r w:rsidRPr="00271FE2">
          <w:t xml:space="preserve"> e são guardados na variável </w:t>
        </w:r>
        <w:proofErr w:type="spellStart"/>
        <w:r w:rsidRPr="00271FE2">
          <w:rPr>
            <w:rStyle w:val="codCarcter"/>
            <w:rPrChange w:id="5665" w:author="Isa" w:date="2011-05-06T22:18:00Z">
              <w:rPr/>
            </w:rPrChange>
          </w:rPr>
          <w:t>changedData</w:t>
        </w:r>
        <w:proofErr w:type="spellEnd"/>
        <w:r w:rsidRPr="00271FE2">
          <w:t xml:space="preserve">. De seguida, é feita a verificação da validade dos dados, por comparação com os dados anteriores. Para tal, é chamado o método </w:t>
        </w:r>
        <w:proofErr w:type="spellStart"/>
        <w:r w:rsidRPr="00271FE2">
          <w:rPr>
            <w:rStyle w:val="codCarcter"/>
            <w:rPrChange w:id="5666" w:author="Isa" w:date="2011-05-06T22:18:00Z">
              <w:rPr/>
            </w:rPrChange>
          </w:rPr>
          <w:t>verifyChangedData</w:t>
        </w:r>
        <w:proofErr w:type="spellEnd"/>
        <w:r w:rsidR="00405AE2">
          <w:t>, sendo passado</w:t>
        </w:r>
      </w:ins>
      <w:ins w:id="5667" w:author="Isa" w:date="2011-05-29T01:14:00Z">
        <w:r w:rsidR="00405AE2">
          <w:t xml:space="preserve"> como parâmetro a variável que cont</w:t>
        </w:r>
      </w:ins>
      <w:ins w:id="5668" w:author="Isa" w:date="2011-05-29T01:15:00Z">
        <w:r w:rsidR="00405AE2">
          <w:t>ém</w:t>
        </w:r>
      </w:ins>
      <w:ins w:id="5669" w:author="Isa" w:date="2011-05-06T22:12:00Z">
        <w:r w:rsidRPr="00271FE2">
          <w:t xml:space="preserve"> os dados alterados (</w:t>
        </w:r>
        <w:proofErr w:type="spellStart"/>
        <w:r w:rsidRPr="00271FE2">
          <w:rPr>
            <w:rStyle w:val="codCarcter"/>
            <w:rPrChange w:id="5670" w:author="Isa" w:date="2011-05-06T22:18:00Z">
              <w:rPr/>
            </w:rPrChange>
          </w:rPr>
          <w:t>changedData</w:t>
        </w:r>
        <w:proofErr w:type="spellEnd"/>
        <w:r w:rsidRPr="00271FE2">
          <w:t>) e os dados anteriores (</w:t>
        </w:r>
        <w:proofErr w:type="spellStart"/>
        <w:r w:rsidRPr="00271FE2">
          <w:rPr>
            <w:rStyle w:val="codCarcter"/>
            <w:rPrChange w:id="5671" w:author="Isa" w:date="2011-05-06T22:18:00Z">
              <w:rPr/>
            </w:rPrChange>
          </w:rPr>
          <w:t>dataSW</w:t>
        </w:r>
        <w:proofErr w:type="spellEnd"/>
        <w:r w:rsidRPr="00271FE2">
          <w:t xml:space="preserve">). Se, porventura, existe alguma incompatibilidade nos dados, o utilizador é informado do erro e é chamado novamente o método </w:t>
        </w:r>
        <w:proofErr w:type="spellStart"/>
        <w:r w:rsidRPr="00271FE2">
          <w:rPr>
            <w:rStyle w:val="codCarcter"/>
            <w:rPrChange w:id="5672" w:author="Isa" w:date="2011-05-06T22:18:00Z">
              <w:rPr/>
            </w:rPrChange>
          </w:rPr>
          <w:t>showSWData</w:t>
        </w:r>
        <w:proofErr w:type="spellEnd"/>
        <w:r w:rsidRPr="00271FE2">
          <w:t xml:space="preserve">. Depois, o processo de alteração dos dados recomeçará. Quando as alterações forem válidas, a informação é gravada através do método </w:t>
        </w:r>
        <w:proofErr w:type="spellStart"/>
        <w:r w:rsidRPr="00271FE2">
          <w:rPr>
            <w:rStyle w:val="codCarcter"/>
            <w:rPrChange w:id="5673" w:author="Isa" w:date="2011-05-06T22:18:00Z">
              <w:rPr/>
            </w:rPrChange>
          </w:rPr>
          <w:t>saveChangedData</w:t>
        </w:r>
        <w:proofErr w:type="spellEnd"/>
        <w:r w:rsidRPr="00271FE2">
          <w:t xml:space="preserve"> (passando </w:t>
        </w:r>
        <w:proofErr w:type="spellStart"/>
        <w:r w:rsidRPr="00271FE2">
          <w:rPr>
            <w:rStyle w:val="codCarcter"/>
            <w:rPrChange w:id="5674" w:author="Isa" w:date="2011-05-06T22:18:00Z">
              <w:rPr/>
            </w:rPrChange>
          </w:rPr>
          <w:t>changedData</w:t>
        </w:r>
        <w:proofErr w:type="spellEnd"/>
        <w:r w:rsidRPr="00271FE2">
          <w:t xml:space="preserve"> como parâmetro) e o sucesso da operação é comunicado ao utilizador.</w:t>
        </w:r>
      </w:ins>
    </w:p>
    <w:p w14:paraId="1157FE3E" w14:textId="18F3BE62" w:rsidR="00271FE2" w:rsidRPr="00271FE2" w:rsidDel="008871F8" w:rsidRDefault="00271FE2" w:rsidP="00271FE2">
      <w:pPr>
        <w:rPr>
          <w:ins w:id="5675" w:author="Isa" w:date="2011-05-06T22:12:00Z"/>
          <w:del w:id="5676" w:author="Hugo" w:date="2011-05-06T22:34:00Z"/>
        </w:rPr>
      </w:pPr>
    </w:p>
    <w:p w14:paraId="59DB7045" w14:textId="77777777" w:rsidR="008871F8" w:rsidRDefault="008871F8">
      <w:pPr>
        <w:pStyle w:val="Cabealho3"/>
        <w:rPr>
          <w:ins w:id="5677" w:author="Hugo" w:date="2011-05-06T22:34:00Z"/>
        </w:rPr>
        <w:pPrChange w:id="5678" w:author="Isa" w:date="2011-05-06T22:15:00Z">
          <w:pPr/>
        </w:pPrChange>
      </w:pPr>
    </w:p>
    <w:p w14:paraId="77C15CB9" w14:textId="1E96B126" w:rsidR="00271FE2" w:rsidRPr="00271FE2" w:rsidRDefault="00271FE2">
      <w:pPr>
        <w:pStyle w:val="Cabealho3"/>
        <w:rPr>
          <w:ins w:id="5679" w:author="Isa" w:date="2011-05-06T22:12:00Z"/>
        </w:rPr>
        <w:pPrChange w:id="5680" w:author="Isa" w:date="2011-05-06T22:15:00Z">
          <w:pPr/>
        </w:pPrChange>
      </w:pPr>
      <w:bookmarkStart w:id="5681" w:name="_Toc292488773"/>
      <w:ins w:id="5682" w:author="Isa" w:date="2011-05-06T22:15:00Z">
        <w:r>
          <w:t>8.1.</w:t>
        </w:r>
      </w:ins>
      <w:ins w:id="5683" w:author="Isa" w:date="2011-05-06T22:12:00Z">
        <w:r w:rsidRPr="00271FE2">
          <w:t>4</w:t>
        </w:r>
      </w:ins>
      <w:ins w:id="5684" w:author="Isa" w:date="2011-05-06T22:15:00Z">
        <w:r>
          <w:t>.</w:t>
        </w:r>
      </w:ins>
      <w:ins w:id="5685" w:author="Isa" w:date="2011-05-06T22:12:00Z">
        <w:r w:rsidRPr="00271FE2">
          <w:t xml:space="preserve"> </w:t>
        </w:r>
        <w:proofErr w:type="spellStart"/>
        <w:r w:rsidRPr="00271FE2">
          <w:t>View</w:t>
        </w:r>
        <w:proofErr w:type="spellEnd"/>
        <w:r w:rsidRPr="00271FE2">
          <w:t xml:space="preserve"> </w:t>
        </w:r>
        <w:proofErr w:type="spellStart"/>
        <w:r w:rsidRPr="00271FE2">
          <w:t>Existing</w:t>
        </w:r>
        <w:proofErr w:type="spellEnd"/>
        <w:r w:rsidRPr="00271FE2">
          <w:t xml:space="preserve"> Software</w:t>
        </w:r>
        <w:bookmarkEnd w:id="5681"/>
      </w:ins>
    </w:p>
    <w:p w14:paraId="500F1AFE" w14:textId="04018716" w:rsidR="00271FE2" w:rsidRPr="00271FE2" w:rsidRDefault="008871F8">
      <w:pPr>
        <w:jc w:val="center"/>
        <w:rPr>
          <w:ins w:id="5686" w:author="Isa" w:date="2011-05-06T22:12:00Z"/>
        </w:rPr>
        <w:pPrChange w:id="5687" w:author="Hugo" w:date="2011-05-06T22:35:00Z">
          <w:pPr/>
        </w:pPrChange>
      </w:pPr>
      <w:ins w:id="5688" w:author="Hugo" w:date="2011-05-06T22:34:00Z">
        <w:r>
          <w:rPr>
            <w:noProof/>
          </w:rPr>
          <w:drawing>
            <wp:inline distT="0" distB="0" distL="0" distR="0" wp14:anchorId="49A7FC75" wp14:editId="0DED3116">
              <wp:extent cx="4048125" cy="4385629"/>
              <wp:effectExtent l="0" t="0" r="0" b="0"/>
              <wp:docPr id="12" name="Imagem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View Existing Software.jpg"/>
                      <pic:cNvPicPr/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49444" cy="438705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E8B70CA" w14:textId="2B859945" w:rsidR="00271FE2" w:rsidRPr="00271FE2" w:rsidRDefault="00271FE2">
      <w:pPr>
        <w:ind w:firstLine="708"/>
        <w:rPr>
          <w:ins w:id="5689" w:author="Isa" w:date="2011-05-06T22:12:00Z"/>
        </w:rPr>
        <w:pPrChange w:id="5690" w:author="Isa" w:date="2011-05-06T22:15:00Z">
          <w:pPr/>
        </w:pPrChange>
      </w:pPr>
      <w:ins w:id="5691" w:author="Isa" w:date="2011-05-06T22:12:00Z">
        <w:r w:rsidRPr="00271FE2">
          <w:t xml:space="preserve">O utilizador selecciona a opção de ver um Software, pelo que lhe é pedido </w:t>
        </w:r>
        <w:r>
          <w:t xml:space="preserve">de seguida que insira dados do </w:t>
        </w:r>
      </w:ins>
      <w:ins w:id="5692" w:author="Isa" w:date="2011-05-06T22:15:00Z">
        <w:r>
          <w:t>S</w:t>
        </w:r>
      </w:ins>
      <w:ins w:id="5693" w:author="Isa" w:date="2011-05-06T22:12:00Z">
        <w:r w:rsidRPr="00271FE2">
          <w:t xml:space="preserve">oftware que este pretende consultar. Após essa inserção, o método </w:t>
        </w:r>
        <w:proofErr w:type="spellStart"/>
        <w:proofErr w:type="gramStart"/>
        <w:r w:rsidRPr="00271FE2">
          <w:rPr>
            <w:rStyle w:val="codCarcter"/>
            <w:rPrChange w:id="5694" w:author="Isa" w:date="2011-05-06T22:17:00Z">
              <w:rPr/>
            </w:rPrChange>
          </w:rPr>
          <w:t>readData</w:t>
        </w:r>
        <w:proofErr w:type="spellEnd"/>
        <w:r w:rsidRPr="00271FE2">
          <w:rPr>
            <w:rStyle w:val="codCarcter"/>
            <w:rPrChange w:id="5695" w:author="Isa" w:date="2011-05-06T22:17:00Z">
              <w:rPr/>
            </w:rPrChange>
          </w:rPr>
          <w:t>(</w:t>
        </w:r>
        <w:proofErr w:type="gramEnd"/>
        <w:r w:rsidRPr="00271FE2">
          <w:rPr>
            <w:rStyle w:val="codCarcter"/>
            <w:rPrChange w:id="5696" w:author="Isa" w:date="2011-05-06T22:17:00Z">
              <w:rPr/>
            </w:rPrChange>
          </w:rPr>
          <w:t>)</w:t>
        </w:r>
        <w:r w:rsidRPr="00271FE2">
          <w:t xml:space="preserve"> é chamado para ler esses dados e guarda a leitura na variável </w:t>
        </w:r>
        <w:r w:rsidRPr="00405AE2">
          <w:rPr>
            <w:rStyle w:val="codCarcter"/>
            <w:rPrChange w:id="5697" w:author="Isa" w:date="2011-05-29T01:16:00Z">
              <w:rPr/>
            </w:rPrChange>
          </w:rPr>
          <w:t>data</w:t>
        </w:r>
        <w:r w:rsidRPr="00271FE2">
          <w:t>, sendo testados nesse método se os dados desse software existem na base de dados e se podem ser acedidos. Caso contrário, é reportada a excepção e a operação é cancelada.</w:t>
        </w:r>
      </w:ins>
    </w:p>
    <w:p w14:paraId="7672F283" w14:textId="34AC4AED" w:rsidR="00271FE2" w:rsidRPr="00271FE2" w:rsidRDefault="00271FE2">
      <w:pPr>
        <w:ind w:firstLine="708"/>
        <w:rPr>
          <w:ins w:id="5698" w:author="Isa" w:date="2011-05-06T22:12:00Z"/>
        </w:rPr>
        <w:pPrChange w:id="5699" w:author="Isa" w:date="2011-05-06T22:15:00Z">
          <w:pPr/>
        </w:pPrChange>
      </w:pPr>
      <w:ins w:id="5700" w:author="Isa" w:date="2011-05-06T22:12:00Z">
        <w:r w:rsidRPr="00271FE2">
          <w:t xml:space="preserve">A validade dos dados inseridos será verificada com o método </w:t>
        </w:r>
        <w:proofErr w:type="spellStart"/>
        <w:proofErr w:type="gramStart"/>
        <w:r w:rsidRPr="00271FE2">
          <w:rPr>
            <w:rStyle w:val="codCarcter"/>
            <w:rPrChange w:id="5701" w:author="Isa" w:date="2011-05-06T22:17:00Z">
              <w:rPr/>
            </w:rPrChange>
          </w:rPr>
          <w:t>verifyData</w:t>
        </w:r>
        <w:proofErr w:type="spellEnd"/>
        <w:r w:rsidRPr="00271FE2">
          <w:rPr>
            <w:rStyle w:val="codCarcter"/>
            <w:rPrChange w:id="5702" w:author="Isa" w:date="2011-05-06T22:17:00Z">
              <w:rPr/>
            </w:rPrChange>
          </w:rPr>
          <w:t>(</w:t>
        </w:r>
        <w:proofErr w:type="gramEnd"/>
        <w:r w:rsidRPr="00271FE2">
          <w:rPr>
            <w:rStyle w:val="codCarcter"/>
            <w:rPrChange w:id="5703" w:author="Isa" w:date="2011-05-06T22:17:00Z">
              <w:rPr/>
            </w:rPrChange>
          </w:rPr>
          <w:t>)</w:t>
        </w:r>
        <w:r w:rsidRPr="00271FE2">
          <w:t xml:space="preserve">. De seguida, o método </w:t>
        </w:r>
        <w:proofErr w:type="spellStart"/>
        <w:proofErr w:type="gramStart"/>
        <w:r w:rsidRPr="00271FE2">
          <w:rPr>
            <w:rStyle w:val="codCarcter"/>
            <w:rPrChange w:id="5704" w:author="Isa" w:date="2011-05-06T22:17:00Z">
              <w:rPr/>
            </w:rPrChange>
          </w:rPr>
          <w:t>getDataSoftware</w:t>
        </w:r>
      </w:ins>
      <w:proofErr w:type="spellEnd"/>
      <w:ins w:id="5705" w:author="Isa" w:date="2011-05-06T22:17:00Z">
        <w:r w:rsidRPr="00271FE2">
          <w:rPr>
            <w:rStyle w:val="codCarcter"/>
            <w:rPrChange w:id="5706" w:author="Isa" w:date="2011-05-06T22:17:00Z">
              <w:rPr/>
            </w:rPrChange>
          </w:rPr>
          <w:t>(data</w:t>
        </w:r>
        <w:proofErr w:type="gramEnd"/>
        <w:r w:rsidRPr="00271FE2">
          <w:rPr>
            <w:rStyle w:val="codCarcter"/>
            <w:rPrChange w:id="5707" w:author="Isa" w:date="2011-05-06T22:17:00Z">
              <w:rPr/>
            </w:rPrChange>
          </w:rPr>
          <w:t>)</w:t>
        </w:r>
      </w:ins>
      <w:ins w:id="5708" w:author="Isa" w:date="2011-05-06T22:12:00Z">
        <w:r w:rsidRPr="00271FE2">
          <w:t>, faz a recolha de tod</w:t>
        </w:r>
        <w:r>
          <w:t xml:space="preserve">a a informação relativa a esse </w:t>
        </w:r>
      </w:ins>
      <w:ins w:id="5709" w:author="Isa" w:date="2011-05-06T22:15:00Z">
        <w:r>
          <w:t>S</w:t>
        </w:r>
      </w:ins>
      <w:ins w:id="5710" w:author="Isa" w:date="2011-05-06T22:12:00Z">
        <w:r w:rsidRPr="00271FE2">
          <w:t xml:space="preserve">oftware, e é armazenada na variável </w:t>
        </w:r>
        <w:proofErr w:type="spellStart"/>
        <w:r w:rsidRPr="00271FE2">
          <w:rPr>
            <w:rStyle w:val="codCarcter"/>
            <w:rPrChange w:id="5711" w:author="Isa" w:date="2011-05-06T22:18:00Z">
              <w:rPr/>
            </w:rPrChange>
          </w:rPr>
          <w:t>dataSW</w:t>
        </w:r>
        <w:proofErr w:type="spellEnd"/>
        <w:r w:rsidRPr="00271FE2">
          <w:t>.</w:t>
        </w:r>
      </w:ins>
    </w:p>
    <w:p w14:paraId="32CE7278" w14:textId="77249281" w:rsidR="00271FE2" w:rsidRPr="00271FE2" w:rsidRDefault="00271FE2">
      <w:pPr>
        <w:ind w:firstLine="708"/>
        <w:rPr>
          <w:ins w:id="5712" w:author="Isa" w:date="2011-05-06T22:12:00Z"/>
        </w:rPr>
        <w:pPrChange w:id="5713" w:author="Isa" w:date="2011-05-06T22:15:00Z">
          <w:pPr/>
        </w:pPrChange>
      </w:pPr>
      <w:ins w:id="5714" w:author="Isa" w:date="2011-05-06T22:12:00Z">
        <w:r w:rsidRPr="00271FE2">
          <w:t>Finalmente</w:t>
        </w:r>
        <w:proofErr w:type="gramStart"/>
        <w:r w:rsidRPr="00271FE2">
          <w:t>,</w:t>
        </w:r>
        <w:proofErr w:type="gramEnd"/>
        <w:r w:rsidRPr="00271FE2">
          <w:t xml:space="preserve"> é chamado o método </w:t>
        </w:r>
        <w:proofErr w:type="spellStart"/>
        <w:r w:rsidRPr="00271FE2">
          <w:rPr>
            <w:rStyle w:val="codCarcter"/>
            <w:rPrChange w:id="5715" w:author="Isa" w:date="2011-05-06T22:18:00Z">
              <w:rPr/>
            </w:rPrChange>
          </w:rPr>
          <w:t>showSWData</w:t>
        </w:r>
        <w:proofErr w:type="spellEnd"/>
        <w:r w:rsidRPr="00271FE2">
          <w:t>, q</w:t>
        </w:r>
        <w:r>
          <w:t xml:space="preserve">ue mostrará a informação desse </w:t>
        </w:r>
      </w:ins>
      <w:ins w:id="5716" w:author="Isa" w:date="2011-05-06T22:15:00Z">
        <w:r>
          <w:t>S</w:t>
        </w:r>
      </w:ins>
      <w:ins w:id="5717" w:author="Isa" w:date="2011-05-06T22:12:00Z">
        <w:r w:rsidRPr="00271FE2">
          <w:t>oftware, de forma organizada, para o utilizador a poder consultar. Logo de seguida, é reportado o sucesso da operação.</w:t>
        </w:r>
      </w:ins>
    </w:p>
    <w:p w14:paraId="2997700E" w14:textId="77777777" w:rsidR="00271FE2" w:rsidRPr="00263D36" w:rsidRDefault="00271FE2">
      <w:pPr>
        <w:pPrChange w:id="5718" w:author="Isa" w:date="2011-05-06T22:12:00Z">
          <w:pPr>
            <w:pStyle w:val="Cabealho1"/>
          </w:pPr>
        </w:pPrChange>
      </w:pPr>
    </w:p>
    <w:p w14:paraId="308ADF78" w14:textId="0E054737" w:rsidR="00271FE2" w:rsidRDefault="00271FE2">
      <w:pPr>
        <w:pStyle w:val="Cabealho2"/>
        <w:rPr>
          <w:ins w:id="5719" w:author="Isa" w:date="2011-05-06T22:19:00Z"/>
        </w:rPr>
      </w:pPr>
      <w:bookmarkStart w:id="5720" w:name="_Toc292488774"/>
      <w:moveToRangeEnd w:id="5534"/>
      <w:ins w:id="5721" w:author="Isa" w:date="2011-05-06T22:10:00Z">
        <w:r>
          <w:t>8.2. Diagramas de Sequência relativos às operações de Consulta</w:t>
        </w:r>
      </w:ins>
      <w:bookmarkEnd w:id="5720"/>
    </w:p>
    <w:p w14:paraId="60B1EE5E" w14:textId="77777777" w:rsidR="00271FE2" w:rsidRDefault="00271FE2" w:rsidP="00271FE2">
      <w:pPr>
        <w:spacing w:after="0" w:line="240" w:lineRule="auto"/>
        <w:rPr>
          <w:ins w:id="5722" w:author="Isa" w:date="2011-05-06T22:20:00Z"/>
          <w:rFonts w:ascii="Arial" w:eastAsia="Times New Roman" w:hAnsi="Arial" w:cs="Arial"/>
          <w:color w:val="000000"/>
        </w:rPr>
      </w:pPr>
    </w:p>
    <w:p w14:paraId="05C3321F" w14:textId="0969F6C2" w:rsidR="00271FE2" w:rsidRDefault="00CC5399">
      <w:pPr>
        <w:pStyle w:val="Cabealho3"/>
        <w:rPr>
          <w:ins w:id="5723" w:author="Hugo" w:date="2011-05-06T23:23:00Z"/>
        </w:rPr>
        <w:pPrChange w:id="5724" w:author="Isa" w:date="2011-05-06T22:20:00Z">
          <w:pPr>
            <w:spacing w:after="0" w:line="240" w:lineRule="auto"/>
            <w:jc w:val="left"/>
          </w:pPr>
        </w:pPrChange>
      </w:pPr>
      <w:bookmarkStart w:id="5725" w:name="_Toc292488775"/>
      <w:ins w:id="5726" w:author="Isa" w:date="2011-05-06T22:20:00Z">
        <w:r w:rsidRPr="00263D36">
          <w:lastRenderedPageBreak/>
          <w:t>8.2.1.</w:t>
        </w:r>
      </w:ins>
      <w:ins w:id="5727" w:author="Isa" w:date="2011-05-06T22:19:00Z">
        <w:r w:rsidRPr="008B2F5C">
          <w:t xml:space="preserve"> </w:t>
        </w:r>
        <w:proofErr w:type="spellStart"/>
        <w:r w:rsidR="00271FE2" w:rsidRPr="00912A48">
          <w:t>Consult</w:t>
        </w:r>
        <w:proofErr w:type="spellEnd"/>
        <w:r w:rsidR="00271FE2" w:rsidRPr="00912A48">
          <w:t xml:space="preserve"> </w:t>
        </w:r>
        <w:proofErr w:type="spellStart"/>
        <w:r w:rsidR="00271FE2" w:rsidRPr="00912A48">
          <w:t>Help</w:t>
        </w:r>
      </w:ins>
      <w:bookmarkEnd w:id="5725"/>
      <w:proofErr w:type="spellEnd"/>
    </w:p>
    <w:p w14:paraId="2E140D84" w14:textId="77777777" w:rsidR="003F3169" w:rsidRPr="003F3169" w:rsidRDefault="003F3169">
      <w:pPr>
        <w:rPr>
          <w:ins w:id="5728" w:author="Isa" w:date="2011-05-06T22:21:00Z"/>
        </w:rPr>
        <w:pPrChange w:id="5729" w:author="Hugo" w:date="2011-05-06T23:23:00Z">
          <w:pPr>
            <w:spacing w:after="0" w:line="240" w:lineRule="auto"/>
            <w:jc w:val="left"/>
          </w:pPr>
        </w:pPrChange>
      </w:pPr>
    </w:p>
    <w:p w14:paraId="2297EE4B" w14:textId="696ABDB2" w:rsidR="00CC5399" w:rsidRPr="00CC5399" w:rsidRDefault="008871F8">
      <w:pPr>
        <w:jc w:val="center"/>
        <w:rPr>
          <w:ins w:id="5730" w:author="Isa" w:date="2011-05-06T22:19:00Z"/>
          <w:rPrChange w:id="5731" w:author="Isa" w:date="2011-05-06T22:21:00Z">
            <w:rPr>
              <w:ins w:id="5732" w:author="Isa" w:date="2011-05-06T22:19:00Z"/>
              <w:rFonts w:ascii="Times New Roman" w:hAnsi="Times New Roman" w:cs="Times New Roman"/>
              <w:sz w:val="27"/>
              <w:szCs w:val="27"/>
            </w:rPr>
          </w:rPrChange>
        </w:rPr>
        <w:pPrChange w:id="5733" w:author="Hugo" w:date="2011-05-06T22:36:00Z">
          <w:pPr>
            <w:spacing w:after="0" w:line="240" w:lineRule="auto"/>
            <w:jc w:val="left"/>
          </w:pPr>
        </w:pPrChange>
      </w:pPr>
      <w:ins w:id="5734" w:author="Hugo" w:date="2011-05-06T22:35:00Z">
        <w:r>
          <w:rPr>
            <w:noProof/>
          </w:rPr>
          <w:drawing>
            <wp:inline distT="0" distB="0" distL="0" distR="0" wp14:anchorId="3EFC545E" wp14:editId="108823BC">
              <wp:extent cx="4044316" cy="4381500"/>
              <wp:effectExtent l="0" t="0" r="0" b="0"/>
              <wp:docPr id="13" name="Imagem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onsult Help.jpg"/>
                      <pic:cNvPicPr/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49530" cy="438714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7B6CAA7" w14:textId="60B1EF30" w:rsidR="00CC5399" w:rsidRDefault="00271FE2">
      <w:pPr>
        <w:ind w:firstLine="708"/>
        <w:rPr>
          <w:ins w:id="5735" w:author="Isa" w:date="2011-05-06T22:21:00Z"/>
          <w:rFonts w:ascii="Times New Roman" w:hAnsi="Times New Roman" w:cs="Times New Roman"/>
          <w:sz w:val="27"/>
          <w:szCs w:val="27"/>
        </w:rPr>
        <w:pPrChange w:id="5736" w:author="Isa" w:date="2011-05-06T22:21:00Z">
          <w:pPr>
            <w:spacing w:after="0" w:line="240" w:lineRule="auto"/>
          </w:pPr>
        </w:pPrChange>
      </w:pPr>
      <w:ins w:id="5737" w:author="Isa" w:date="2011-05-06T22:19:00Z">
        <w:r w:rsidRPr="00271FE2">
          <w:t xml:space="preserve">Primeiramente, o utilizador deve inserir palavras-chave sobre o problema que teve ou a dúvida que pretende tirar. Estas palavras serão armazenadas na variável </w:t>
        </w:r>
        <w:proofErr w:type="spellStart"/>
        <w:r w:rsidRPr="00CC5399">
          <w:rPr>
            <w:rStyle w:val="codCarcter"/>
            <w:rPrChange w:id="5738" w:author="Isa" w:date="2011-05-06T22:21:00Z">
              <w:rPr/>
            </w:rPrChange>
          </w:rPr>
          <w:t>keywords</w:t>
        </w:r>
        <w:proofErr w:type="spellEnd"/>
        <w:r w:rsidRPr="00271FE2">
          <w:t xml:space="preserve">, sendo escritas lá através do método </w:t>
        </w:r>
        <w:proofErr w:type="spellStart"/>
        <w:proofErr w:type="gramStart"/>
        <w:r w:rsidRPr="00CC5399">
          <w:rPr>
            <w:rStyle w:val="codCarcter"/>
            <w:rPrChange w:id="5739" w:author="Isa" w:date="2011-05-06T22:21:00Z">
              <w:rPr/>
            </w:rPrChange>
          </w:rPr>
          <w:t>readHelpBox</w:t>
        </w:r>
        <w:proofErr w:type="spellEnd"/>
        <w:r w:rsidRPr="00CC5399">
          <w:rPr>
            <w:rStyle w:val="codCarcter"/>
            <w:rPrChange w:id="5740" w:author="Isa" w:date="2011-05-06T22:21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741" w:author="Isa" w:date="2011-05-06T22:21:00Z">
              <w:rPr/>
            </w:rPrChange>
          </w:rPr>
          <w:t>)</w:t>
        </w:r>
        <w:r w:rsidRPr="00271FE2">
          <w:t xml:space="preserve">. A variável </w:t>
        </w:r>
        <w:proofErr w:type="spellStart"/>
        <w:r w:rsidRPr="00CC5399">
          <w:rPr>
            <w:rStyle w:val="codCarcter"/>
            <w:rPrChange w:id="5742" w:author="Isa" w:date="2011-05-06T22:21:00Z">
              <w:rPr/>
            </w:rPrChange>
          </w:rPr>
          <w:t>keywords</w:t>
        </w:r>
        <w:proofErr w:type="spellEnd"/>
        <w:r w:rsidRPr="00271FE2">
          <w:t xml:space="preserve"> é então passada como parâmetro para o método </w:t>
        </w:r>
        <w:proofErr w:type="spellStart"/>
        <w:proofErr w:type="gramStart"/>
        <w:r w:rsidRPr="00CC5399">
          <w:rPr>
            <w:rStyle w:val="codCarcter"/>
            <w:rPrChange w:id="5743" w:author="Isa" w:date="2011-05-06T22:21:00Z">
              <w:rPr/>
            </w:rPrChange>
          </w:rPr>
          <w:t>getResultsHelpDB</w:t>
        </w:r>
        <w:proofErr w:type="spellEnd"/>
        <w:r w:rsidRPr="00CC5399">
          <w:rPr>
            <w:rStyle w:val="codCarcter"/>
            <w:rPrChange w:id="5744" w:author="Isa" w:date="2011-05-06T22:21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745" w:author="Isa" w:date="2011-05-06T22:21:00Z">
              <w:rPr/>
            </w:rPrChange>
          </w:rPr>
          <w:t>)</w:t>
        </w:r>
        <w:r w:rsidRPr="00271FE2">
          <w:t>,</w:t>
        </w:r>
      </w:ins>
      <w:ins w:id="5746" w:author="Isa" w:date="2011-05-29T01:17:00Z">
        <w:r w:rsidR="00405AE2">
          <w:t xml:space="preserve"> </w:t>
        </w:r>
      </w:ins>
      <w:ins w:id="5747" w:author="Isa" w:date="2011-05-06T22:19:00Z">
        <w:r w:rsidRPr="00271FE2">
          <w:t xml:space="preserve">que tem como função seleccionar os artigos da base de dados de ajuda que se relacionam com as palavras inseridas pelo utilizador. Os resultados são guardados na variável </w:t>
        </w:r>
        <w:proofErr w:type="spellStart"/>
        <w:r w:rsidRPr="00CC5399">
          <w:rPr>
            <w:rStyle w:val="codCarcter"/>
            <w:rPrChange w:id="5748" w:author="Isa" w:date="2011-05-06T22:21:00Z">
              <w:rPr/>
            </w:rPrChange>
          </w:rPr>
          <w:t>listart</w:t>
        </w:r>
        <w:proofErr w:type="spellEnd"/>
        <w:r w:rsidRPr="00271FE2">
          <w:t>.</w:t>
        </w:r>
      </w:ins>
    </w:p>
    <w:p w14:paraId="72569C5A" w14:textId="6A894919" w:rsidR="00271FE2" w:rsidRPr="00271FE2" w:rsidRDefault="00271FE2">
      <w:pPr>
        <w:ind w:firstLine="708"/>
        <w:rPr>
          <w:ins w:id="5749" w:author="Isa" w:date="2011-05-06T22:19:00Z"/>
          <w:rFonts w:ascii="Times New Roman" w:hAnsi="Times New Roman" w:cs="Times New Roman"/>
          <w:sz w:val="27"/>
          <w:szCs w:val="27"/>
        </w:rPr>
        <w:pPrChange w:id="5750" w:author="Isa" w:date="2011-05-06T22:21:00Z">
          <w:pPr>
            <w:spacing w:after="0" w:line="240" w:lineRule="auto"/>
          </w:pPr>
        </w:pPrChange>
      </w:pPr>
      <w:ins w:id="5751" w:author="Isa" w:date="2011-05-06T22:19:00Z">
        <w:r w:rsidRPr="00271FE2">
          <w:t xml:space="preserve">Os links para os artigos são então apresentados através do método </w:t>
        </w:r>
        <w:proofErr w:type="spellStart"/>
        <w:proofErr w:type="gramStart"/>
        <w:r w:rsidRPr="00CC5399">
          <w:rPr>
            <w:rStyle w:val="codCarcter"/>
            <w:rPrChange w:id="5752" w:author="Isa" w:date="2011-05-06T22:21:00Z">
              <w:rPr/>
            </w:rPrChange>
          </w:rPr>
          <w:t>showResults</w:t>
        </w:r>
        <w:proofErr w:type="spellEnd"/>
        <w:r w:rsidRPr="00CC5399">
          <w:rPr>
            <w:rStyle w:val="codCarcter"/>
            <w:rPrChange w:id="5753" w:author="Isa" w:date="2011-05-06T22:21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754" w:author="Isa" w:date="2011-05-06T22:21:00Z">
              <w:rPr/>
            </w:rPrChange>
          </w:rPr>
          <w:t>)</w:t>
        </w:r>
        <w:r w:rsidRPr="00271FE2">
          <w:t>.</w:t>
        </w:r>
      </w:ins>
    </w:p>
    <w:p w14:paraId="7FB90CAF" w14:textId="75945B53" w:rsidR="00271FE2" w:rsidDel="008871F8" w:rsidRDefault="00271FE2">
      <w:pPr>
        <w:ind w:firstLine="708"/>
        <w:rPr>
          <w:del w:id="5755" w:author="Hugo" w:date="2011-05-06T22:36:00Z"/>
          <w:rFonts w:ascii="Times New Roman" w:hAnsi="Times New Roman" w:cs="Times New Roman"/>
          <w:sz w:val="27"/>
          <w:szCs w:val="27"/>
        </w:rPr>
        <w:pPrChange w:id="5756" w:author="Hugo" w:date="2011-05-06T22:36:00Z">
          <w:pPr>
            <w:spacing w:after="0" w:line="240" w:lineRule="auto"/>
            <w:jc w:val="left"/>
          </w:pPr>
        </w:pPrChange>
      </w:pPr>
      <w:ins w:id="5757" w:author="Isa" w:date="2011-05-06T22:19:00Z">
        <w:r w:rsidRPr="00271FE2">
          <w:t xml:space="preserve">Os artigos que mais palavras-chave contiverem nos seus textos, serão apresentados em primeiro lugar nos resultados. Aí o utilizador escolhe um artigo e clica no seu </w:t>
        </w:r>
        <w:proofErr w:type="gramStart"/>
        <w:r w:rsidRPr="00CC5399">
          <w:rPr>
            <w:i/>
            <w:rPrChange w:id="5758" w:author="Isa" w:date="2011-05-06T22:25:00Z">
              <w:rPr/>
            </w:rPrChange>
          </w:rPr>
          <w:t>link</w:t>
        </w:r>
        <w:proofErr w:type="gramEnd"/>
        <w:r w:rsidRPr="00271FE2">
          <w:t xml:space="preserve">. Esse </w:t>
        </w:r>
        <w:r w:rsidRPr="00CC5399">
          <w:rPr>
            <w:i/>
            <w:rPrChange w:id="5759" w:author="Isa" w:date="2011-05-06T22:25:00Z">
              <w:rPr/>
            </w:rPrChange>
          </w:rPr>
          <w:t>link</w:t>
        </w:r>
        <w:r w:rsidRPr="00271FE2">
          <w:t xml:space="preserve"> é lido pelo método </w:t>
        </w:r>
        <w:proofErr w:type="spellStart"/>
        <w:proofErr w:type="gramStart"/>
        <w:r w:rsidRPr="00CC5399">
          <w:rPr>
            <w:rStyle w:val="codCarcter"/>
            <w:rPrChange w:id="5760" w:author="Isa" w:date="2011-05-06T22:22:00Z">
              <w:rPr/>
            </w:rPrChange>
          </w:rPr>
          <w:t>readLink</w:t>
        </w:r>
        <w:proofErr w:type="spellEnd"/>
        <w:r w:rsidRPr="00CC5399">
          <w:rPr>
            <w:rStyle w:val="codCarcter"/>
            <w:rPrChange w:id="5761" w:author="Isa" w:date="2011-05-06T22:22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762" w:author="Isa" w:date="2011-05-06T22:22:00Z">
              <w:rPr/>
            </w:rPrChange>
          </w:rPr>
          <w:t>)</w:t>
        </w:r>
        <w:r w:rsidRPr="00271FE2">
          <w:t xml:space="preserve"> e é guardado na variável </w:t>
        </w:r>
        <w:r w:rsidRPr="00CC5399">
          <w:rPr>
            <w:rStyle w:val="codCarcter"/>
            <w:rPrChange w:id="5763" w:author="Isa" w:date="2011-05-06T22:25:00Z">
              <w:rPr/>
            </w:rPrChange>
          </w:rPr>
          <w:t>link</w:t>
        </w:r>
        <w:r w:rsidRPr="00271FE2">
          <w:t xml:space="preserve">. Então é chamado o método </w:t>
        </w:r>
        <w:proofErr w:type="spellStart"/>
        <w:r w:rsidRPr="00CC5399">
          <w:rPr>
            <w:rStyle w:val="codCarcter"/>
            <w:rPrChange w:id="5764" w:author="Isa" w:date="2011-05-06T22:22:00Z">
              <w:rPr/>
            </w:rPrChange>
          </w:rPr>
          <w:t>showArticle</w:t>
        </w:r>
        <w:proofErr w:type="spellEnd"/>
        <w:r w:rsidRPr="00271FE2">
          <w:t>, que tem co</w:t>
        </w:r>
        <w:r w:rsidR="00405AE2">
          <w:t xml:space="preserve">mo função abrir o artigo, </w:t>
        </w:r>
      </w:ins>
      <w:ins w:id="5765" w:author="Isa" w:date="2011-05-29T01:18:00Z">
        <w:r w:rsidR="00405AE2">
          <w:t xml:space="preserve">e é passado como parâmetro </w:t>
        </w:r>
      </w:ins>
      <w:ins w:id="5766" w:author="Isa" w:date="2011-05-06T22:19:00Z">
        <w:r w:rsidRPr="00271FE2">
          <w:t>a lista de artigos (</w:t>
        </w:r>
        <w:proofErr w:type="spellStart"/>
        <w:r w:rsidRPr="00CC5399">
          <w:rPr>
            <w:rStyle w:val="codCarcter"/>
            <w:rPrChange w:id="5767" w:author="Isa" w:date="2011-05-06T22:22:00Z">
              <w:rPr/>
            </w:rPrChange>
          </w:rPr>
          <w:t>listart</w:t>
        </w:r>
        <w:proofErr w:type="spellEnd"/>
        <w:r w:rsidRPr="00271FE2">
          <w:t xml:space="preserve">) e o </w:t>
        </w:r>
        <w:proofErr w:type="gramStart"/>
        <w:r w:rsidRPr="00CC5399">
          <w:rPr>
            <w:i/>
            <w:rPrChange w:id="5768" w:author="Isa" w:date="2011-05-06T22:25:00Z">
              <w:rPr/>
            </w:rPrChange>
          </w:rPr>
          <w:t>link</w:t>
        </w:r>
        <w:proofErr w:type="gramEnd"/>
        <w:r w:rsidRPr="00271FE2">
          <w:t xml:space="preserve"> para o artigo respectivo.  Se o utilizador encontrar a resposta à sua </w:t>
        </w:r>
      </w:ins>
      <w:ins w:id="5769" w:author="Isa" w:date="2011-05-29T01:18:00Z">
        <w:r w:rsidR="00405AE2">
          <w:t>questão</w:t>
        </w:r>
      </w:ins>
      <w:ins w:id="5770" w:author="Isa" w:date="2011-05-06T22:19:00Z">
        <w:r w:rsidR="005C5240">
          <w:t xml:space="preserve"> no artigo</w:t>
        </w:r>
        <w:r w:rsidRPr="00271FE2">
          <w:t xml:space="preserve"> é com</w:t>
        </w:r>
        <w:r w:rsidR="00405AE2">
          <w:t>unicado o sucesso da operação</w:t>
        </w:r>
      </w:ins>
      <w:ins w:id="5771" w:author="Isa" w:date="2011-05-29T01:19:00Z">
        <w:r w:rsidR="00405AE2">
          <w:t>. C</w:t>
        </w:r>
      </w:ins>
      <w:ins w:id="5772" w:author="Isa" w:date="2011-05-06T22:19:00Z">
        <w:r w:rsidRPr="00271FE2">
          <w:t>aso contrário</w:t>
        </w:r>
      </w:ins>
      <w:ins w:id="5773" w:author="Isa" w:date="2011-05-29T01:22:00Z">
        <w:r w:rsidR="005C5240">
          <w:t>,</w:t>
        </w:r>
      </w:ins>
      <w:ins w:id="5774" w:author="Isa" w:date="2011-05-06T22:19:00Z">
        <w:r w:rsidRPr="00271FE2">
          <w:t xml:space="preserve"> o utilizador poderá retroceder, sendo de novo chamado o método </w:t>
        </w:r>
        <w:proofErr w:type="spellStart"/>
        <w:r w:rsidRPr="00CC5399">
          <w:rPr>
            <w:rStyle w:val="codCarcter"/>
            <w:rPrChange w:id="5775" w:author="Isa" w:date="2011-05-06T22:22:00Z">
              <w:rPr/>
            </w:rPrChange>
          </w:rPr>
          <w:t>showResults</w:t>
        </w:r>
      </w:ins>
      <w:proofErr w:type="spellEnd"/>
      <w:ins w:id="5776" w:author="Isa" w:date="2011-05-29T01:22:00Z">
        <w:r w:rsidR="005C5240" w:rsidRPr="005C5240">
          <w:rPr>
            <w:rPrChange w:id="5777" w:author="Isa" w:date="2011-05-29T01:22:00Z">
              <w:rPr>
                <w:rStyle w:val="codCarcter"/>
              </w:rPr>
            </w:rPrChange>
          </w:rPr>
          <w:t>,</w:t>
        </w:r>
      </w:ins>
      <w:ins w:id="5778" w:author="Isa" w:date="2011-05-06T22:19:00Z">
        <w:r w:rsidRPr="00271FE2">
          <w:t xml:space="preserve"> e</w:t>
        </w:r>
      </w:ins>
      <w:ins w:id="5779" w:author="Isa" w:date="2011-05-29T01:23:00Z">
        <w:r w:rsidR="005C5240">
          <w:t xml:space="preserve"> deverá escolher outro artigo</w:t>
        </w:r>
      </w:ins>
      <w:ins w:id="5780" w:author="Isa" w:date="2011-05-06T22:19:00Z">
        <w:r w:rsidRPr="00271FE2">
          <w:t xml:space="preserve">. Se porventura o utilizador não encontrar nenhum </w:t>
        </w:r>
        <w:proofErr w:type="gramStart"/>
        <w:r w:rsidRPr="00CC5399">
          <w:rPr>
            <w:i/>
            <w:rPrChange w:id="5781" w:author="Isa" w:date="2011-05-06T22:26:00Z">
              <w:rPr/>
            </w:rPrChange>
          </w:rPr>
          <w:t>link</w:t>
        </w:r>
        <w:proofErr w:type="gramEnd"/>
        <w:r w:rsidRPr="00271FE2">
          <w:t xml:space="preserve"> que corresponda ao que procura, poderá fazer uma nova procura, inserindo novas palavras-chave, sendo todo o processo de procura de artigos recomeçado.</w:t>
        </w:r>
      </w:ins>
    </w:p>
    <w:p w14:paraId="51CFAC80" w14:textId="77777777" w:rsidR="008871F8" w:rsidRPr="00271FE2" w:rsidRDefault="008871F8">
      <w:pPr>
        <w:ind w:firstLine="708"/>
        <w:rPr>
          <w:ins w:id="5782" w:author="Hugo" w:date="2011-05-06T22:36:00Z"/>
          <w:rFonts w:ascii="Times New Roman" w:hAnsi="Times New Roman" w:cs="Times New Roman"/>
          <w:sz w:val="27"/>
          <w:szCs w:val="27"/>
        </w:rPr>
        <w:pPrChange w:id="5783" w:author="Isa" w:date="2011-05-06T22:22:00Z">
          <w:pPr>
            <w:spacing w:after="0" w:line="240" w:lineRule="auto"/>
          </w:pPr>
        </w:pPrChange>
      </w:pPr>
    </w:p>
    <w:p w14:paraId="792891E1" w14:textId="77777777" w:rsidR="00271FE2" w:rsidRPr="00271FE2" w:rsidRDefault="00271FE2">
      <w:pPr>
        <w:ind w:firstLine="708"/>
        <w:rPr>
          <w:ins w:id="5784" w:author="Isa" w:date="2011-05-06T22:19:00Z"/>
          <w:rFonts w:ascii="Times New Roman" w:hAnsi="Times New Roman" w:cs="Times New Roman"/>
          <w:sz w:val="27"/>
          <w:szCs w:val="27"/>
        </w:rPr>
        <w:pPrChange w:id="5785" w:author="Hugo" w:date="2011-05-06T22:36:00Z">
          <w:pPr>
            <w:spacing w:after="0" w:line="240" w:lineRule="auto"/>
            <w:jc w:val="left"/>
          </w:pPr>
        </w:pPrChange>
      </w:pPr>
    </w:p>
    <w:p w14:paraId="24714BC4" w14:textId="6B8654BA" w:rsidR="00271FE2" w:rsidRPr="00271FE2" w:rsidRDefault="00CC5399">
      <w:pPr>
        <w:pStyle w:val="Cabealho3"/>
        <w:rPr>
          <w:ins w:id="5786" w:author="Isa" w:date="2011-05-06T22:19:00Z"/>
          <w:rFonts w:ascii="Times New Roman" w:hAnsi="Times New Roman" w:cs="Times New Roman"/>
          <w:sz w:val="27"/>
          <w:szCs w:val="27"/>
        </w:rPr>
        <w:pPrChange w:id="5787" w:author="Isa" w:date="2011-05-06T22:23:00Z">
          <w:pPr>
            <w:spacing w:after="0" w:line="240" w:lineRule="auto"/>
          </w:pPr>
        </w:pPrChange>
      </w:pPr>
      <w:bookmarkStart w:id="5788" w:name="_Toc292488776"/>
      <w:ins w:id="5789" w:author="Isa" w:date="2011-05-06T22:22:00Z">
        <w:r>
          <w:t>8.2.</w:t>
        </w:r>
      </w:ins>
      <w:ins w:id="5790" w:author="Hugo" w:date="2011-05-06T23:08:00Z">
        <w:r w:rsidR="003563AD">
          <w:t>2</w:t>
        </w:r>
      </w:ins>
      <w:ins w:id="5791" w:author="Isa" w:date="2011-05-06T22:19:00Z">
        <w:del w:id="5792" w:author="Hugo" w:date="2011-05-06T23:08:00Z">
          <w:r w:rsidR="00271FE2" w:rsidRPr="00271FE2" w:rsidDel="003563AD">
            <w:delText>6</w:delText>
          </w:r>
        </w:del>
      </w:ins>
      <w:ins w:id="5793" w:author="Isa" w:date="2011-05-06T22:23:00Z">
        <w:r>
          <w:t>.</w:t>
        </w:r>
      </w:ins>
      <w:ins w:id="5794" w:author="Isa" w:date="2011-05-06T22:19:00Z">
        <w:r w:rsidR="00271FE2" w:rsidRPr="00271FE2">
          <w:t xml:space="preserve"> </w:t>
        </w:r>
        <w:proofErr w:type="spellStart"/>
        <w:r w:rsidR="00271FE2" w:rsidRPr="00271FE2">
          <w:t>Consult</w:t>
        </w:r>
        <w:proofErr w:type="spellEnd"/>
        <w:r w:rsidR="00271FE2" w:rsidRPr="00271FE2">
          <w:t xml:space="preserve"> Tutorial</w:t>
        </w:r>
        <w:bookmarkEnd w:id="5788"/>
      </w:ins>
    </w:p>
    <w:p w14:paraId="29746EC1" w14:textId="1BA010A1" w:rsidR="00271FE2" w:rsidRPr="00271FE2" w:rsidRDefault="008871F8">
      <w:pPr>
        <w:jc w:val="center"/>
        <w:rPr>
          <w:ins w:id="5795" w:author="Isa" w:date="2011-05-06T22:19:00Z"/>
          <w:rFonts w:ascii="Times New Roman" w:hAnsi="Times New Roman" w:cs="Times New Roman"/>
          <w:sz w:val="27"/>
          <w:szCs w:val="27"/>
        </w:rPr>
        <w:pPrChange w:id="5796" w:author="Hugo" w:date="2011-05-06T22:37:00Z">
          <w:pPr>
            <w:spacing w:after="0" w:line="240" w:lineRule="auto"/>
            <w:jc w:val="left"/>
          </w:pPr>
        </w:pPrChange>
      </w:pPr>
      <w:ins w:id="5797" w:author="Hugo" w:date="2011-05-06T22:36:00Z">
        <w:r>
          <w:rPr>
            <w:rFonts w:ascii="Times New Roman" w:hAnsi="Times New Roman" w:cs="Times New Roman"/>
            <w:noProof/>
            <w:sz w:val="27"/>
            <w:szCs w:val="27"/>
            <w:rPrChange w:id="5798" w:author="Unknown">
              <w:rPr>
                <w:noProof/>
              </w:rPr>
            </w:rPrChange>
          </w:rPr>
          <w:drawing>
            <wp:inline distT="0" distB="0" distL="0" distR="0" wp14:anchorId="66AAB844" wp14:editId="5CC53CF0">
              <wp:extent cx="4147543" cy="3152775"/>
              <wp:effectExtent l="0" t="0" r="5715" b="0"/>
              <wp:docPr id="14" name="Imagem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onsult Tutorial.jpg"/>
                      <pic:cNvPicPr/>
                    </pic:nvPicPr>
                    <pic:blipFill rotWithShape="1">
                      <a:blip r:embed="rId2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4150601" cy="31551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2C99FB4" w14:textId="77777777" w:rsidR="00271FE2" w:rsidRPr="00271FE2" w:rsidRDefault="00271FE2">
      <w:pPr>
        <w:ind w:firstLine="708"/>
        <w:rPr>
          <w:ins w:id="5799" w:author="Isa" w:date="2011-05-06T22:19:00Z"/>
          <w:rFonts w:ascii="Times New Roman" w:hAnsi="Times New Roman" w:cs="Times New Roman"/>
          <w:sz w:val="27"/>
          <w:szCs w:val="27"/>
        </w:rPr>
        <w:pPrChange w:id="5800" w:author="Isa" w:date="2011-05-06T22:23:00Z">
          <w:pPr>
            <w:spacing w:after="0" w:line="240" w:lineRule="auto"/>
          </w:pPr>
        </w:pPrChange>
      </w:pPr>
      <w:ins w:id="5801" w:author="Isa" w:date="2011-05-06T22:19:00Z">
        <w:r w:rsidRPr="00271FE2">
          <w:t xml:space="preserve">Quando o utilizador pretender consultar um Tutorial, é-lhe apresentada uma lista de </w:t>
        </w:r>
        <w:proofErr w:type="gramStart"/>
        <w:r w:rsidRPr="00271FE2">
          <w:t>links</w:t>
        </w:r>
        <w:proofErr w:type="gramEnd"/>
        <w:r w:rsidRPr="00271FE2">
          <w:t xml:space="preserve"> para todos os Tutoriais disponíveis. Aí, este escolherá o tutorial que pretende. A escolha é lida através do método </w:t>
        </w:r>
        <w:proofErr w:type="spellStart"/>
        <w:proofErr w:type="gramStart"/>
        <w:r w:rsidRPr="00CC5399">
          <w:rPr>
            <w:rStyle w:val="codCarcter"/>
            <w:rPrChange w:id="5802" w:author="Isa" w:date="2011-05-06T22:23:00Z">
              <w:rPr/>
            </w:rPrChange>
          </w:rPr>
          <w:t>readLink</w:t>
        </w:r>
        <w:proofErr w:type="spellEnd"/>
        <w:r w:rsidRPr="00CC5399">
          <w:rPr>
            <w:rStyle w:val="codCarcter"/>
            <w:rPrChange w:id="5803" w:author="Isa" w:date="2011-05-06T22:23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804" w:author="Isa" w:date="2011-05-06T22:23:00Z">
              <w:rPr/>
            </w:rPrChange>
          </w:rPr>
          <w:t>)</w:t>
        </w:r>
        <w:r w:rsidRPr="00271FE2">
          <w:t xml:space="preserve"> e é armazenada na variável data. O método </w:t>
        </w:r>
        <w:proofErr w:type="spellStart"/>
        <w:proofErr w:type="gramStart"/>
        <w:r w:rsidRPr="00CC5399">
          <w:rPr>
            <w:rStyle w:val="codCarcter"/>
            <w:rPrChange w:id="5805" w:author="Isa" w:date="2011-05-06T22:23:00Z">
              <w:rPr/>
            </w:rPrChange>
          </w:rPr>
          <w:t>getTutorial</w:t>
        </w:r>
        <w:proofErr w:type="spellEnd"/>
        <w:r w:rsidRPr="00CC5399">
          <w:rPr>
            <w:rStyle w:val="codCarcter"/>
            <w:rPrChange w:id="5806" w:author="Isa" w:date="2011-05-06T22:23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807" w:author="Isa" w:date="2011-05-06T22:23:00Z">
              <w:rPr/>
            </w:rPrChange>
          </w:rPr>
          <w:t>)</w:t>
        </w:r>
        <w:r w:rsidRPr="00271FE2">
          <w:t xml:space="preserve"> irá obter então o tutorial correspondente, sendo este apresentado ao utilizador através do método </w:t>
        </w:r>
        <w:proofErr w:type="spellStart"/>
        <w:r w:rsidRPr="00CC5399">
          <w:rPr>
            <w:rStyle w:val="codCarcter"/>
            <w:rPrChange w:id="5808" w:author="Isa" w:date="2011-05-06T22:23:00Z">
              <w:rPr/>
            </w:rPrChange>
          </w:rPr>
          <w:t>showTutorial</w:t>
        </w:r>
        <w:proofErr w:type="spellEnd"/>
        <w:r w:rsidRPr="00CC5399">
          <w:rPr>
            <w:rStyle w:val="codCarcter"/>
            <w:rPrChange w:id="5809" w:author="Isa" w:date="2011-05-06T22:23:00Z">
              <w:rPr/>
            </w:rPrChange>
          </w:rPr>
          <w:t>()</w:t>
        </w:r>
        <w:r w:rsidRPr="00271FE2">
          <w:t xml:space="preserve">. Logo de seguida, é comunicado que a operação foi </w:t>
        </w:r>
        <w:proofErr w:type="gramStart"/>
        <w:r w:rsidRPr="00271FE2">
          <w:t>bem sucedida</w:t>
        </w:r>
        <w:proofErr w:type="gramEnd"/>
        <w:r w:rsidRPr="00271FE2">
          <w:t>.</w:t>
        </w:r>
      </w:ins>
    </w:p>
    <w:p w14:paraId="3C00A212" w14:textId="77777777" w:rsidR="00271FE2" w:rsidRPr="00271FE2" w:rsidRDefault="00271FE2">
      <w:pPr>
        <w:rPr>
          <w:ins w:id="5810" w:author="Isa" w:date="2011-05-06T22:19:00Z"/>
          <w:rFonts w:ascii="Times New Roman" w:hAnsi="Times New Roman" w:cs="Times New Roman"/>
          <w:sz w:val="27"/>
          <w:szCs w:val="27"/>
        </w:rPr>
        <w:pPrChange w:id="5811" w:author="Isa" w:date="2011-05-06T22:20:00Z">
          <w:pPr>
            <w:spacing w:after="0" w:line="240" w:lineRule="auto"/>
            <w:jc w:val="left"/>
          </w:pPr>
        </w:pPrChange>
      </w:pPr>
    </w:p>
    <w:p w14:paraId="7F5652BE" w14:textId="1B6D4F8B" w:rsidR="00271FE2" w:rsidRPr="00271FE2" w:rsidRDefault="00CC5399">
      <w:pPr>
        <w:pStyle w:val="Cabealho3"/>
        <w:rPr>
          <w:ins w:id="5812" w:author="Isa" w:date="2011-05-06T22:19:00Z"/>
          <w:rFonts w:ascii="Times New Roman" w:hAnsi="Times New Roman" w:cs="Times New Roman"/>
          <w:sz w:val="27"/>
          <w:szCs w:val="27"/>
        </w:rPr>
        <w:pPrChange w:id="5813" w:author="Isa" w:date="2011-05-06T22:24:00Z">
          <w:pPr>
            <w:spacing w:after="0" w:line="240" w:lineRule="auto"/>
          </w:pPr>
        </w:pPrChange>
      </w:pPr>
      <w:bookmarkStart w:id="5814" w:name="_Toc292488777"/>
      <w:ins w:id="5815" w:author="Isa" w:date="2011-05-06T22:24:00Z">
        <w:r>
          <w:t>8.2.</w:t>
        </w:r>
      </w:ins>
      <w:ins w:id="5816" w:author="Hugo" w:date="2011-05-06T23:08:00Z">
        <w:r w:rsidR="003563AD">
          <w:t>3</w:t>
        </w:r>
      </w:ins>
      <w:ins w:id="5817" w:author="Isa" w:date="2011-05-06T22:19:00Z">
        <w:del w:id="5818" w:author="Hugo" w:date="2011-05-06T23:08:00Z">
          <w:r w:rsidR="00271FE2" w:rsidRPr="00271FE2" w:rsidDel="003563AD">
            <w:delText>7</w:delText>
          </w:r>
        </w:del>
      </w:ins>
      <w:ins w:id="5819" w:author="Isa" w:date="2011-05-06T22:24:00Z">
        <w:r>
          <w:t>.</w:t>
        </w:r>
      </w:ins>
      <w:ins w:id="5820" w:author="Isa" w:date="2011-05-06T22:19:00Z">
        <w:r>
          <w:t xml:space="preserve"> </w:t>
        </w:r>
        <w:proofErr w:type="spellStart"/>
        <w:r w:rsidR="00271FE2" w:rsidRPr="00271FE2">
          <w:t>Consult</w:t>
        </w:r>
        <w:proofErr w:type="spellEnd"/>
        <w:r w:rsidR="00271FE2" w:rsidRPr="00271FE2">
          <w:t xml:space="preserve"> </w:t>
        </w:r>
        <w:proofErr w:type="spellStart"/>
        <w:r w:rsidR="00271FE2" w:rsidRPr="00271FE2">
          <w:t>Software’s</w:t>
        </w:r>
        <w:proofErr w:type="spellEnd"/>
        <w:r w:rsidR="00271FE2" w:rsidRPr="00271FE2">
          <w:t xml:space="preserve"> Web Site</w:t>
        </w:r>
        <w:bookmarkEnd w:id="5814"/>
      </w:ins>
    </w:p>
    <w:p w14:paraId="2DB14ACC" w14:textId="7713F7E1" w:rsidR="00271FE2" w:rsidRPr="00271FE2" w:rsidRDefault="008871F8">
      <w:pPr>
        <w:jc w:val="center"/>
        <w:rPr>
          <w:ins w:id="5821" w:author="Isa" w:date="2011-05-06T22:19:00Z"/>
          <w:rFonts w:ascii="Times New Roman" w:hAnsi="Times New Roman" w:cs="Times New Roman"/>
          <w:sz w:val="27"/>
          <w:szCs w:val="27"/>
        </w:rPr>
        <w:pPrChange w:id="5822" w:author="Hugo" w:date="2011-05-06T22:38:00Z">
          <w:pPr>
            <w:spacing w:after="0" w:line="240" w:lineRule="auto"/>
            <w:jc w:val="left"/>
          </w:pPr>
        </w:pPrChange>
      </w:pPr>
      <w:ins w:id="5823" w:author="Hugo" w:date="2011-05-06T22:37:00Z">
        <w:r>
          <w:rPr>
            <w:rFonts w:ascii="Times New Roman" w:hAnsi="Times New Roman" w:cs="Times New Roman"/>
            <w:noProof/>
            <w:sz w:val="27"/>
            <w:szCs w:val="27"/>
            <w:rPrChange w:id="5824" w:author="Unknown">
              <w:rPr>
                <w:noProof/>
              </w:rPr>
            </w:rPrChange>
          </w:rPr>
          <w:drawing>
            <wp:inline distT="0" distB="0" distL="0" distR="0" wp14:anchorId="5419665A" wp14:editId="4EB5CAB1">
              <wp:extent cx="3257550" cy="1893470"/>
              <wp:effectExtent l="0" t="0" r="0" b="0"/>
              <wp:docPr id="15" name="Imagem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onsult Software Web Site.jpg"/>
                      <pic:cNvPicPr/>
                    </pic:nvPicPr>
                    <pic:blipFill>
                      <a:blip r:embed="rId2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57167" cy="189324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58F2CAF" w14:textId="7604AA6D" w:rsidR="00271FE2" w:rsidRPr="00271FE2" w:rsidRDefault="00271FE2">
      <w:pPr>
        <w:ind w:firstLine="708"/>
        <w:rPr>
          <w:ins w:id="5825" w:author="Isa" w:date="2011-05-06T22:19:00Z"/>
          <w:rFonts w:ascii="Times New Roman" w:hAnsi="Times New Roman" w:cs="Times New Roman"/>
          <w:sz w:val="27"/>
          <w:szCs w:val="27"/>
        </w:rPr>
        <w:pPrChange w:id="5826" w:author="Isa" w:date="2011-05-06T22:24:00Z">
          <w:pPr>
            <w:spacing w:after="0" w:line="240" w:lineRule="auto"/>
          </w:pPr>
        </w:pPrChange>
      </w:pPr>
      <w:ins w:id="5827" w:author="Isa" w:date="2011-05-06T22:19:00Z">
        <w:r w:rsidRPr="00271FE2">
          <w:t xml:space="preserve">Após o utilizador clicar no botão para consultar o </w:t>
        </w:r>
        <w:proofErr w:type="spellStart"/>
        <w:r w:rsidRPr="00CC5399">
          <w:rPr>
            <w:i/>
            <w:rPrChange w:id="5828" w:author="Isa" w:date="2011-05-06T22:25:00Z">
              <w:rPr/>
            </w:rPrChange>
          </w:rPr>
          <w:t>WebSite</w:t>
        </w:r>
        <w:proofErr w:type="spellEnd"/>
        <w:r w:rsidRPr="00271FE2">
          <w:t xml:space="preserve"> de um software, o </w:t>
        </w:r>
        <w:proofErr w:type="gramStart"/>
        <w:r w:rsidRPr="00CC5399">
          <w:rPr>
            <w:i/>
            <w:rPrChange w:id="5829" w:author="Isa" w:date="2011-05-06T22:25:00Z">
              <w:rPr/>
            </w:rPrChange>
          </w:rPr>
          <w:t>link</w:t>
        </w:r>
        <w:proofErr w:type="gramEnd"/>
        <w:r w:rsidRPr="00271FE2">
          <w:t xml:space="preserve"> é lido através do método </w:t>
        </w:r>
        <w:proofErr w:type="spellStart"/>
        <w:r w:rsidRPr="00CC5399">
          <w:rPr>
            <w:rStyle w:val="codCarcter"/>
            <w:rPrChange w:id="5830" w:author="Isa" w:date="2011-05-06T22:24:00Z">
              <w:rPr/>
            </w:rPrChange>
          </w:rPr>
          <w:t>readLink</w:t>
        </w:r>
        <w:proofErr w:type="spellEnd"/>
        <w:r w:rsidRPr="00271FE2">
          <w:t xml:space="preserve">. Depois, método </w:t>
        </w:r>
        <w:proofErr w:type="spellStart"/>
        <w:r w:rsidRPr="00CC5399">
          <w:rPr>
            <w:rStyle w:val="codCarcter"/>
            <w:rPrChange w:id="5831" w:author="Isa" w:date="2011-05-06T22:24:00Z">
              <w:rPr/>
            </w:rPrChange>
          </w:rPr>
          <w:t>openWebsite</w:t>
        </w:r>
        <w:proofErr w:type="spellEnd"/>
        <w:r w:rsidRPr="00271FE2">
          <w:t xml:space="preserve"> (em que </w:t>
        </w:r>
        <w:r w:rsidRPr="00CC5399">
          <w:rPr>
            <w:rStyle w:val="codCarcter"/>
            <w:rPrChange w:id="5832" w:author="Isa" w:date="2011-05-06T22:24:00Z">
              <w:rPr/>
            </w:rPrChange>
          </w:rPr>
          <w:t>link</w:t>
        </w:r>
        <w:r w:rsidRPr="00271FE2">
          <w:t xml:space="preserve"> é passada como parâmetro) tratará do processo de abrir, no espaç</w:t>
        </w:r>
        <w:r w:rsidR="00CC5399">
          <w:t xml:space="preserve">o devido, o </w:t>
        </w:r>
        <w:proofErr w:type="spellStart"/>
        <w:r w:rsidR="00CC5399" w:rsidRPr="00CC5399">
          <w:rPr>
            <w:i/>
            <w:rPrChange w:id="5833" w:author="Isa" w:date="2011-05-06T22:25:00Z">
              <w:rPr/>
            </w:rPrChange>
          </w:rPr>
          <w:t>WebSite</w:t>
        </w:r>
        <w:proofErr w:type="spellEnd"/>
        <w:r w:rsidR="00CC5399">
          <w:t xml:space="preserve"> oficial do </w:t>
        </w:r>
      </w:ins>
      <w:ins w:id="5834" w:author="Isa" w:date="2011-05-06T22:24:00Z">
        <w:r w:rsidR="00CC5399">
          <w:t>S</w:t>
        </w:r>
      </w:ins>
      <w:ins w:id="5835" w:author="Isa" w:date="2011-05-06T22:19:00Z">
        <w:r w:rsidRPr="00271FE2">
          <w:t xml:space="preserve">oftware que o utilizador </w:t>
        </w:r>
      </w:ins>
      <w:ins w:id="5836" w:author="Isa" w:date="2011-05-29T01:24:00Z">
        <w:r w:rsidR="005C5240">
          <w:t>escolheu</w:t>
        </w:r>
      </w:ins>
      <w:ins w:id="5837" w:author="Isa" w:date="2011-05-06T22:19:00Z">
        <w:r w:rsidRPr="00271FE2">
          <w:t>, sendo o sucesso da operação comunicado de seguida.</w:t>
        </w:r>
      </w:ins>
    </w:p>
    <w:p w14:paraId="5F824C8F" w14:textId="2F2DC2BE" w:rsidR="00271FE2" w:rsidDel="00BE1A33" w:rsidRDefault="00271FE2" w:rsidP="00271FE2">
      <w:pPr>
        <w:pStyle w:val="Cabealho2"/>
        <w:rPr>
          <w:del w:id="5838" w:author="Hugo" w:date="2011-05-06T22:38:00Z"/>
        </w:rPr>
      </w:pPr>
    </w:p>
    <w:p w14:paraId="4FCCA7ED" w14:textId="77777777" w:rsidR="00BE1A33" w:rsidRPr="008B2F5C" w:rsidRDefault="00BE1A33">
      <w:pPr>
        <w:rPr>
          <w:ins w:id="5839" w:author="Hugo" w:date="2011-05-06T22:38:00Z"/>
        </w:rPr>
        <w:pPrChange w:id="5840" w:author="Hugo" w:date="2011-05-06T22:38:00Z">
          <w:pPr>
            <w:pStyle w:val="Cabealho2"/>
          </w:pPr>
        </w:pPrChange>
      </w:pPr>
    </w:p>
    <w:p w14:paraId="6E23C545" w14:textId="36C7BD6C" w:rsidR="00271FE2" w:rsidRDefault="00271FE2" w:rsidP="00271FE2">
      <w:pPr>
        <w:pStyle w:val="Cabealho2"/>
        <w:rPr>
          <w:ins w:id="5841" w:author="Isa" w:date="2011-05-06T22:11:00Z"/>
        </w:rPr>
      </w:pPr>
      <w:bookmarkStart w:id="5842" w:name="_Toc292488778"/>
      <w:ins w:id="5843" w:author="Isa" w:date="2011-05-06T22:10:00Z">
        <w:r>
          <w:t xml:space="preserve">8.3. Diagramas de Sequência relativos às operações </w:t>
        </w:r>
      </w:ins>
      <w:ins w:id="5844" w:author="Isa" w:date="2011-05-06T22:11:00Z">
        <w:r>
          <w:t>sobre a Base de Dados</w:t>
        </w:r>
        <w:bookmarkEnd w:id="5842"/>
      </w:ins>
    </w:p>
    <w:p w14:paraId="1AEAF657" w14:textId="33C2D591" w:rsidR="005F5EBF" w:rsidRPr="005F5EBF" w:rsidRDefault="005F5EBF">
      <w:pPr>
        <w:pStyle w:val="Cabealho3"/>
        <w:rPr>
          <w:ins w:id="5845" w:author="Hugo" w:date="2011-05-06T22:39:00Z"/>
          <w:rFonts w:ascii="Times New Roman" w:hAnsi="Times New Roman" w:cs="Times New Roman"/>
          <w:sz w:val="27"/>
          <w:szCs w:val="27"/>
          <w:lang w:val="en-US"/>
          <w:rPrChange w:id="5846" w:author="Hugo" w:date="2011-05-06T22:39:00Z">
            <w:rPr>
              <w:ins w:id="5847" w:author="Hugo" w:date="2011-05-06T22:39:00Z"/>
              <w:rFonts w:ascii="Times New Roman" w:hAnsi="Times New Roman" w:cs="Times New Roman"/>
              <w:sz w:val="24"/>
              <w:szCs w:val="24"/>
            </w:rPr>
          </w:rPrChange>
        </w:rPr>
        <w:pPrChange w:id="5848" w:author="Hugo" w:date="2011-05-06T22:39:00Z">
          <w:pPr>
            <w:spacing w:after="0" w:line="240" w:lineRule="auto"/>
          </w:pPr>
        </w:pPrChange>
      </w:pPr>
      <w:bookmarkStart w:id="5849" w:name="_Toc292488779"/>
      <w:ins w:id="5850" w:author="Hugo" w:date="2011-05-06T22:39:00Z">
        <w:r w:rsidRPr="005F5EBF">
          <w:rPr>
            <w:lang w:val="en-US"/>
            <w:rPrChange w:id="5851" w:author="Hugo" w:date="2011-05-06T22:39:00Z">
              <w:rPr>
                <w:b/>
                <w:bCs/>
              </w:rPr>
            </w:rPrChange>
          </w:rPr>
          <w:t>8.3.1. Select Basic Database</w:t>
        </w:r>
        <w:bookmarkEnd w:id="5849"/>
      </w:ins>
    </w:p>
    <w:p w14:paraId="42F93981" w14:textId="7F80B382" w:rsidR="005F5EBF" w:rsidRPr="005F5EBF" w:rsidRDefault="005F5EBF">
      <w:pPr>
        <w:jc w:val="center"/>
        <w:rPr>
          <w:ins w:id="5852" w:author="Hugo" w:date="2011-05-06T22:39:00Z"/>
          <w:rFonts w:ascii="Times New Roman" w:hAnsi="Times New Roman" w:cs="Times New Roman"/>
          <w:sz w:val="24"/>
          <w:szCs w:val="24"/>
          <w:lang w:val="en-US"/>
          <w:rPrChange w:id="5853" w:author="Hugo" w:date="2011-05-06T22:39:00Z">
            <w:rPr>
              <w:ins w:id="5854" w:author="Hugo" w:date="2011-05-06T22:39:00Z"/>
              <w:rFonts w:ascii="Times New Roman" w:hAnsi="Times New Roman" w:cs="Times New Roman"/>
              <w:sz w:val="24"/>
              <w:szCs w:val="24"/>
            </w:rPr>
          </w:rPrChange>
        </w:rPr>
        <w:pPrChange w:id="5855" w:author="Hugo" w:date="2011-05-06T22:40:00Z">
          <w:pPr>
            <w:spacing w:after="0" w:line="240" w:lineRule="auto"/>
            <w:jc w:val="left"/>
          </w:pPr>
        </w:pPrChange>
      </w:pPr>
      <w:ins w:id="5856" w:author="Hugo" w:date="2011-05-06T22:40:00Z">
        <w:r>
          <w:rPr>
            <w:rFonts w:ascii="Times New Roman" w:hAnsi="Times New Roman" w:cs="Times New Roman"/>
            <w:noProof/>
            <w:sz w:val="24"/>
            <w:szCs w:val="24"/>
            <w:rPrChange w:id="5857" w:author="Unknown">
              <w:rPr>
                <w:noProof/>
              </w:rPr>
            </w:rPrChange>
          </w:rPr>
          <w:drawing>
            <wp:inline distT="0" distB="0" distL="0" distR="0" wp14:anchorId="07738581" wp14:editId="6C22DAE0">
              <wp:extent cx="4244716" cy="3152775"/>
              <wp:effectExtent l="0" t="0" r="3810" b="0"/>
              <wp:docPr id="16" name="Imagem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Basic Database.jpg"/>
                      <pic:cNvPicPr/>
                    </pic:nvPicPr>
                    <pic:blipFill rotWithShape="1"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4251299" cy="315766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6E1FD1CB" w14:textId="6D8467A8" w:rsidR="005F5EBF" w:rsidRDefault="005F5EBF">
      <w:pPr>
        <w:ind w:firstLine="708"/>
        <w:rPr>
          <w:ins w:id="5858" w:author="Isa" w:date="2011-05-29T01:27:00Z"/>
        </w:rPr>
        <w:pPrChange w:id="5859" w:author="Isa" w:date="2011-05-29T01:25:00Z">
          <w:pPr>
            <w:spacing w:after="0" w:line="240" w:lineRule="auto"/>
          </w:pPr>
        </w:pPrChange>
      </w:pPr>
      <w:ins w:id="5860" w:author="Hugo" w:date="2011-05-06T22:39:00Z">
        <w:r w:rsidRPr="005F5EBF">
          <w:t>O utilizador</w:t>
        </w:r>
      </w:ins>
      <w:ins w:id="5861" w:author="Isa" w:date="2011-05-29T01:25:00Z">
        <w:r w:rsidR="005C5240">
          <w:t xml:space="preserve"> seleccionada que pretende visualizar </w:t>
        </w:r>
      </w:ins>
      <w:ins w:id="5862" w:author="Hugo" w:date="2011-05-06T22:39:00Z">
        <w:del w:id="5863" w:author="Isa" w:date="2011-05-29T01:25:00Z">
          <w:r w:rsidRPr="005F5EBF" w:rsidDel="005C5240">
            <w:delText xml:space="preserve"> carrega no botão para poder ver </w:delText>
          </w:r>
        </w:del>
        <w:r w:rsidRPr="005F5EBF">
          <w:t>a base de dados</w:t>
        </w:r>
      </w:ins>
      <w:ins w:id="5864" w:author="Isa" w:date="2011-05-29T01:25:00Z">
        <w:r w:rsidR="005C5240">
          <w:t xml:space="preserve"> n</w:t>
        </w:r>
      </w:ins>
      <w:ins w:id="5865" w:author="Hugo" w:date="2011-05-06T22:39:00Z">
        <w:del w:id="5866" w:author="Isa" w:date="2011-05-29T01:25:00Z">
          <w:r w:rsidRPr="005F5EBF" w:rsidDel="005C5240">
            <w:delText xml:space="preserve"> </w:delText>
          </w:r>
        </w:del>
      </w:ins>
      <w:ins w:id="5867" w:author="Isa" w:date="2011-05-29T01:25:00Z">
        <w:r w:rsidR="005C5240">
          <w:t xml:space="preserve">a sua forma </w:t>
        </w:r>
      </w:ins>
      <w:ins w:id="5868" w:author="Hugo" w:date="2011-05-06T22:39:00Z">
        <w:r w:rsidRPr="005F5EBF">
          <w:t xml:space="preserve">básica. Aí, é chamado o método </w:t>
        </w:r>
        <w:proofErr w:type="spellStart"/>
        <w:proofErr w:type="gramStart"/>
        <w:r w:rsidRPr="003F3169">
          <w:rPr>
            <w:rStyle w:val="codCarcter"/>
            <w:rPrChange w:id="5869" w:author="Hugo" w:date="2011-05-06T23:24:00Z">
              <w:rPr/>
            </w:rPrChange>
          </w:rPr>
          <w:t>getBasicDB</w:t>
        </w:r>
        <w:proofErr w:type="spellEnd"/>
        <w:r w:rsidRPr="003F3169">
          <w:rPr>
            <w:rStyle w:val="codCarcter"/>
            <w:rPrChange w:id="5870" w:author="Hugo" w:date="2011-05-06T23:24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871" w:author="Hugo" w:date="2011-05-06T23:24:00Z">
              <w:rPr/>
            </w:rPrChange>
          </w:rPr>
          <w:t>)</w:t>
        </w:r>
      </w:ins>
      <w:ins w:id="5872" w:author="Isa" w:date="2011-05-29T01:26:00Z">
        <w:r w:rsidR="005C5240" w:rsidRPr="005C5240">
          <w:rPr>
            <w:rPrChange w:id="5873" w:author="Isa" w:date="2011-05-29T01:26:00Z">
              <w:rPr>
                <w:rStyle w:val="codCarcter"/>
              </w:rPr>
            </w:rPrChange>
          </w:rPr>
          <w:t>,</w:t>
        </w:r>
      </w:ins>
      <w:ins w:id="5874" w:author="Hugo" w:date="2011-05-06T22:39:00Z">
        <w:r w:rsidRPr="005F5EBF">
          <w:t xml:space="preserve"> que tratará de gerar essa base de dados e armazenar os resultados na variável </w:t>
        </w:r>
        <w:proofErr w:type="spellStart"/>
        <w:r w:rsidRPr="003F3169">
          <w:rPr>
            <w:rStyle w:val="codCarcter"/>
            <w:rPrChange w:id="5875" w:author="Hugo" w:date="2011-05-06T23:24:00Z">
              <w:rPr/>
            </w:rPrChange>
          </w:rPr>
          <w:t>bdb</w:t>
        </w:r>
        <w:proofErr w:type="spellEnd"/>
        <w:r w:rsidRPr="005F5EBF">
          <w:t xml:space="preserve">. Caso isso não seja possível, é reportada uma excepção e a operação é cancelada. Não ocorrendo essa excepção, a base de dados </w:t>
        </w:r>
        <w:del w:id="5876" w:author="Isa" w:date="2011-05-29T01:26:00Z">
          <w:r w:rsidRPr="005F5EBF" w:rsidDel="005C5240">
            <w:delText xml:space="preserve">é </w:delText>
          </w:r>
        </w:del>
      </w:ins>
      <w:ins w:id="5877" w:author="Isa" w:date="2011-05-29T01:26:00Z">
        <w:r w:rsidR="005C5240">
          <w:t xml:space="preserve">surge </w:t>
        </w:r>
      </w:ins>
      <w:ins w:id="5878" w:author="Hugo" w:date="2011-05-06T22:39:00Z">
        <w:del w:id="5879" w:author="Isa" w:date="2011-05-29T01:26:00Z">
          <w:r w:rsidRPr="005F5EBF" w:rsidDel="005C5240">
            <w:delText xml:space="preserve">mostrada </w:delText>
          </w:r>
        </w:del>
        <w:r w:rsidRPr="005F5EBF">
          <w:t>de forma organizada</w:t>
        </w:r>
      </w:ins>
      <w:ins w:id="5880" w:author="Isa" w:date="2011-05-29T01:27:00Z">
        <w:r w:rsidR="005C5240">
          <w:t>,</w:t>
        </w:r>
      </w:ins>
      <w:ins w:id="5881" w:author="Hugo" w:date="2011-05-06T22:39:00Z">
        <w:r w:rsidRPr="005F5EBF">
          <w:t xml:space="preserve"> através do método </w:t>
        </w:r>
        <w:proofErr w:type="spellStart"/>
        <w:proofErr w:type="gramStart"/>
        <w:r w:rsidRPr="003F3169">
          <w:rPr>
            <w:rStyle w:val="codCarcter"/>
            <w:rPrChange w:id="5882" w:author="Hugo" w:date="2011-05-06T23:24:00Z">
              <w:rPr/>
            </w:rPrChange>
          </w:rPr>
          <w:t>showBasicDB</w:t>
        </w:r>
        <w:proofErr w:type="spellEnd"/>
        <w:r w:rsidRPr="003F3169">
          <w:rPr>
            <w:rStyle w:val="codCarcter"/>
            <w:rPrChange w:id="5883" w:author="Hugo" w:date="2011-05-06T23:24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884" w:author="Hugo" w:date="2011-05-06T23:24:00Z">
              <w:rPr/>
            </w:rPrChange>
          </w:rPr>
          <w:t>)</w:t>
        </w:r>
      </w:ins>
      <w:ins w:id="5885" w:author="Isa" w:date="2011-05-29T01:27:00Z">
        <w:r w:rsidR="005C5240" w:rsidRPr="005C5240">
          <w:t>.</w:t>
        </w:r>
        <w:r w:rsidR="005C5240">
          <w:t xml:space="preserve"> Por fim</w:t>
        </w:r>
      </w:ins>
      <w:ins w:id="5886" w:author="Hugo" w:date="2011-05-06T22:39:00Z">
        <w:del w:id="5887" w:author="Isa" w:date="2011-05-29T01:27:00Z">
          <w:r w:rsidRPr="005F5EBF" w:rsidDel="005C5240">
            <w:delText xml:space="preserve"> e</w:delText>
          </w:r>
        </w:del>
        <w:r w:rsidRPr="005F5EBF">
          <w:t xml:space="preserve"> é reportado o sucesso da operação.</w:t>
        </w:r>
      </w:ins>
    </w:p>
    <w:p w14:paraId="0B899B28" w14:textId="77777777" w:rsidR="005C5240" w:rsidRPr="005F5EBF" w:rsidRDefault="005C5240">
      <w:pPr>
        <w:ind w:firstLine="708"/>
        <w:rPr>
          <w:ins w:id="5888" w:author="Hugo" w:date="2011-05-06T22:39:00Z"/>
          <w:rFonts w:ascii="Times New Roman" w:hAnsi="Times New Roman" w:cs="Times New Roman"/>
          <w:sz w:val="24"/>
          <w:szCs w:val="24"/>
        </w:rPr>
        <w:pPrChange w:id="5889" w:author="Isa" w:date="2011-05-29T01:25:00Z">
          <w:pPr>
            <w:spacing w:after="0" w:line="240" w:lineRule="auto"/>
          </w:pPr>
        </w:pPrChange>
      </w:pPr>
    </w:p>
    <w:p w14:paraId="47681D29" w14:textId="1DB7E751" w:rsidR="005F5EBF" w:rsidRPr="00912A48" w:rsidRDefault="005F5EBF">
      <w:pPr>
        <w:pStyle w:val="Cabealho3"/>
        <w:rPr>
          <w:ins w:id="5890" w:author="Hugo" w:date="2011-05-06T23:24:00Z"/>
          <w:rPrChange w:id="5891" w:author="Isa" w:date="2011-05-29T04:23:00Z">
            <w:rPr>
              <w:ins w:id="5892" w:author="Hugo" w:date="2011-05-06T23:24:00Z"/>
              <w:lang w:val="en-US"/>
            </w:rPr>
          </w:rPrChange>
        </w:rPr>
        <w:pPrChange w:id="5893" w:author="Hugo" w:date="2011-05-06T22:41:00Z">
          <w:pPr>
            <w:spacing w:after="240" w:line="240" w:lineRule="auto"/>
            <w:jc w:val="left"/>
          </w:pPr>
        </w:pPrChange>
      </w:pPr>
      <w:bookmarkStart w:id="5894" w:name="_Toc292488780"/>
      <w:ins w:id="5895" w:author="Hugo" w:date="2011-05-06T22:41:00Z">
        <w:r w:rsidRPr="00912A48">
          <w:rPr>
            <w:rPrChange w:id="5896" w:author="Isa" w:date="2011-05-29T04:23:00Z">
              <w:rPr>
                <w:b/>
                <w:bCs/>
                <w:lang w:val="en-US"/>
              </w:rPr>
            </w:rPrChange>
          </w:rPr>
          <w:t xml:space="preserve">8.3.2. </w:t>
        </w:r>
        <w:proofErr w:type="spellStart"/>
        <w:r w:rsidRPr="00912A48">
          <w:rPr>
            <w:rPrChange w:id="5897" w:author="Isa" w:date="2011-05-29T04:23:00Z">
              <w:rPr>
                <w:b/>
                <w:bCs/>
                <w:lang w:val="en-US"/>
              </w:rPr>
            </w:rPrChange>
          </w:rPr>
          <w:t>Select</w:t>
        </w:r>
        <w:proofErr w:type="spellEnd"/>
        <w:r w:rsidRPr="00912A48">
          <w:rPr>
            <w:rPrChange w:id="5898" w:author="Isa" w:date="2011-05-29T04:23:00Z">
              <w:rPr>
                <w:b/>
                <w:bCs/>
                <w:lang w:val="en-US"/>
              </w:rPr>
            </w:rPrChange>
          </w:rPr>
          <w:t xml:space="preserve"> </w:t>
        </w:r>
        <w:proofErr w:type="spellStart"/>
        <w:r w:rsidRPr="00912A48">
          <w:rPr>
            <w:rPrChange w:id="5899" w:author="Isa" w:date="2011-05-29T04:23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>Extended</w:t>
        </w:r>
        <w:proofErr w:type="spellEnd"/>
        <w:r w:rsidRPr="00912A48">
          <w:rPr>
            <w:rPrChange w:id="5900" w:author="Isa" w:date="2011-05-29T04:23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 xml:space="preserve"> </w:t>
        </w:r>
        <w:proofErr w:type="spellStart"/>
        <w:r w:rsidRPr="00912A48">
          <w:rPr>
            <w:rPrChange w:id="5901" w:author="Isa" w:date="2011-05-29T04:23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>Database</w:t>
        </w:r>
      </w:ins>
      <w:bookmarkEnd w:id="5894"/>
      <w:proofErr w:type="spellEnd"/>
    </w:p>
    <w:p w14:paraId="5A42F29A" w14:textId="77777777" w:rsidR="003F3169" w:rsidRPr="00912A48" w:rsidRDefault="003F3169">
      <w:pPr>
        <w:rPr>
          <w:ins w:id="5902" w:author="Hugo" w:date="2011-05-06T22:41:00Z"/>
          <w:rPrChange w:id="5903" w:author="Isa" w:date="2011-05-29T04:23:00Z">
            <w:rPr>
              <w:ins w:id="5904" w:author="Hugo" w:date="2011-05-06T22:41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5905" w:author="Hugo" w:date="2011-05-06T23:24:00Z">
          <w:pPr>
            <w:spacing w:after="240" w:line="240" w:lineRule="auto"/>
            <w:jc w:val="left"/>
          </w:pPr>
        </w:pPrChange>
      </w:pPr>
    </w:p>
    <w:p w14:paraId="3331BFBB" w14:textId="7B62673A" w:rsidR="005F5EBF" w:rsidRDefault="005F5EBF">
      <w:pPr>
        <w:jc w:val="center"/>
        <w:rPr>
          <w:ins w:id="5906" w:author="Hugo" w:date="2011-05-06T22:41:00Z"/>
        </w:rPr>
        <w:pPrChange w:id="5907" w:author="Hugo" w:date="2011-05-06T22:42:00Z">
          <w:pPr>
            <w:spacing w:after="0" w:line="240" w:lineRule="auto"/>
          </w:pPr>
        </w:pPrChange>
      </w:pPr>
      <w:ins w:id="5908" w:author="Hugo" w:date="2011-05-06T22:42:00Z">
        <w:r>
          <w:rPr>
            <w:noProof/>
          </w:rPr>
          <w:lastRenderedPageBreak/>
          <w:drawing>
            <wp:inline distT="0" distB="0" distL="0" distR="0" wp14:anchorId="091F27AA" wp14:editId="2BEC0578">
              <wp:extent cx="4215061" cy="2809875"/>
              <wp:effectExtent l="0" t="0" r="0" b="0"/>
              <wp:docPr id="17" name="Imagem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Extended Database.jpg"/>
                      <pic:cNvPicPr/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14565" cy="28095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4865E82" w14:textId="09D9E212" w:rsidR="005F5EBF" w:rsidRPr="005F5EBF" w:rsidRDefault="005F5EBF">
      <w:pPr>
        <w:rPr>
          <w:ins w:id="5909" w:author="Hugo" w:date="2011-05-06T22:42:00Z"/>
          <w:rFonts w:ascii="Times New Roman" w:hAnsi="Times New Roman" w:cs="Times New Roman"/>
          <w:sz w:val="24"/>
          <w:szCs w:val="24"/>
          <w:rPrChange w:id="5910" w:author="Hugo" w:date="2011-05-06T22:44:00Z">
            <w:rPr>
              <w:ins w:id="5911" w:author="Hugo" w:date="2011-05-06T22:42:00Z"/>
              <w:lang w:val="en-US"/>
            </w:rPr>
          </w:rPrChange>
        </w:rPr>
        <w:pPrChange w:id="5912" w:author="Hugo" w:date="2011-05-06T22:44:00Z">
          <w:pPr>
            <w:pStyle w:val="Cabealho3"/>
          </w:pPr>
        </w:pPrChange>
      </w:pPr>
      <w:ins w:id="5913" w:author="Hugo" w:date="2011-05-06T22:41:00Z">
        <w:r w:rsidRPr="005F5EBF">
          <w:t xml:space="preserve">Este caso de uso funciona de maneira análoga ao </w:t>
        </w:r>
        <w:proofErr w:type="spellStart"/>
        <w:r w:rsidRPr="003F3169">
          <w:rPr>
            <w:i/>
            <w:rPrChange w:id="5914" w:author="Hugo" w:date="2011-05-06T23:24:00Z">
              <w:rPr>
                <w:b w:val="0"/>
                <w:bCs w:val="0"/>
              </w:rPr>
            </w:rPrChange>
          </w:rPr>
          <w:t>Select</w:t>
        </w:r>
        <w:proofErr w:type="spellEnd"/>
        <w:r w:rsidRPr="003F3169">
          <w:rPr>
            <w:i/>
            <w:rPrChange w:id="5915" w:author="Hugo" w:date="2011-05-06T23:24:00Z">
              <w:rPr>
                <w:b w:val="0"/>
                <w:bCs w:val="0"/>
              </w:rPr>
            </w:rPrChange>
          </w:rPr>
          <w:t xml:space="preserve"> </w:t>
        </w:r>
        <w:proofErr w:type="spellStart"/>
        <w:r w:rsidRPr="003F3169">
          <w:rPr>
            <w:i/>
            <w:rPrChange w:id="5916" w:author="Hugo" w:date="2011-05-06T23:24:00Z">
              <w:rPr>
                <w:b w:val="0"/>
                <w:bCs w:val="0"/>
              </w:rPr>
            </w:rPrChange>
          </w:rPr>
          <w:t>Basic</w:t>
        </w:r>
        <w:proofErr w:type="spellEnd"/>
        <w:r w:rsidRPr="003F3169">
          <w:rPr>
            <w:i/>
            <w:rPrChange w:id="5917" w:author="Hugo" w:date="2011-05-06T23:24:00Z">
              <w:rPr>
                <w:b w:val="0"/>
                <w:bCs w:val="0"/>
              </w:rPr>
            </w:rPrChange>
          </w:rPr>
          <w:t xml:space="preserve"> </w:t>
        </w:r>
        <w:proofErr w:type="spellStart"/>
        <w:r w:rsidRPr="003F3169">
          <w:rPr>
            <w:i/>
            <w:rPrChange w:id="5918" w:author="Hugo" w:date="2011-05-06T23:24:00Z">
              <w:rPr>
                <w:b w:val="0"/>
                <w:bCs w:val="0"/>
              </w:rPr>
            </w:rPrChange>
          </w:rPr>
          <w:t>Database</w:t>
        </w:r>
      </w:ins>
      <w:proofErr w:type="spellEnd"/>
      <w:ins w:id="5919" w:author="Isa" w:date="2011-05-29T01:28:00Z">
        <w:r w:rsidR="005C5240">
          <w:t xml:space="preserve">. No entanto, destina-se a mostrar a base de dados na sua forma </w:t>
        </w:r>
      </w:ins>
      <w:ins w:id="5920" w:author="Isa" w:date="2011-05-29T01:29:00Z">
        <w:r w:rsidR="005C5240">
          <w:t>estendida,</w:t>
        </w:r>
      </w:ins>
      <w:ins w:id="5921" w:author="Hugo" w:date="2011-05-06T22:41:00Z">
        <w:del w:id="5922" w:author="Isa" w:date="2011-05-29T01:28:00Z">
          <w:r w:rsidRPr="005F5EBF" w:rsidDel="005C5240">
            <w:delText>,</w:delText>
          </w:r>
        </w:del>
        <w:del w:id="5923" w:author="Isa" w:date="2011-05-29T01:29:00Z">
          <w:r w:rsidRPr="005F5EBF" w:rsidDel="005C5240">
            <w:delText xml:space="preserve"> só que ao invés de mostrar a base de dados básica, mostrará a base de dados completa,</w:delText>
          </w:r>
        </w:del>
        <w:r w:rsidRPr="005F5EBF">
          <w:t xml:space="preserve"> isto é, co</w:t>
        </w:r>
        <w:r w:rsidR="003F3169">
          <w:t xml:space="preserve">m todas as características dos </w:t>
        </w:r>
      </w:ins>
      <w:ins w:id="5924" w:author="Hugo" w:date="2011-05-06T23:24:00Z">
        <w:r w:rsidR="003F3169">
          <w:t>S</w:t>
        </w:r>
      </w:ins>
      <w:ins w:id="5925" w:author="Hugo" w:date="2011-05-06T22:41:00Z">
        <w:r w:rsidRPr="005F5EBF">
          <w:t>oftwares e os seus valores.</w:t>
        </w:r>
      </w:ins>
    </w:p>
    <w:p w14:paraId="5B3DA480" w14:textId="3C049B2C" w:rsidR="005F5EBF" w:rsidRPr="005F5EBF" w:rsidRDefault="005F5EBF">
      <w:pPr>
        <w:pStyle w:val="Cabealho3"/>
        <w:rPr>
          <w:ins w:id="5926" w:author="Hugo" w:date="2011-05-06T22:41:00Z"/>
          <w:rFonts w:ascii="Times New Roman" w:hAnsi="Times New Roman" w:cs="Times New Roman"/>
          <w:sz w:val="27"/>
          <w:szCs w:val="27"/>
          <w:lang w:val="en-US"/>
          <w:rPrChange w:id="5927" w:author="Hugo" w:date="2011-05-06T22:42:00Z">
            <w:rPr>
              <w:ins w:id="5928" w:author="Hugo" w:date="2011-05-06T22:41:00Z"/>
              <w:rFonts w:ascii="Times New Roman" w:hAnsi="Times New Roman" w:cs="Times New Roman"/>
              <w:sz w:val="24"/>
              <w:szCs w:val="24"/>
            </w:rPr>
          </w:rPrChange>
        </w:rPr>
        <w:pPrChange w:id="5929" w:author="Hugo" w:date="2011-05-06T22:42:00Z">
          <w:pPr>
            <w:spacing w:after="0" w:line="240" w:lineRule="auto"/>
          </w:pPr>
        </w:pPrChange>
      </w:pPr>
      <w:bookmarkStart w:id="5930" w:name="_Toc292488781"/>
      <w:ins w:id="5931" w:author="Hugo" w:date="2011-05-06T22:42:00Z">
        <w:r>
          <w:rPr>
            <w:lang w:val="en-US"/>
          </w:rPr>
          <w:lastRenderedPageBreak/>
          <w:t>8.3.3</w:t>
        </w:r>
        <w:r w:rsidRPr="003F6394">
          <w:rPr>
            <w:lang w:val="en-US"/>
          </w:rPr>
          <w:t xml:space="preserve">. </w:t>
        </w:r>
      </w:ins>
      <w:ins w:id="5932" w:author="Hugo" w:date="2011-05-06T22:41:00Z">
        <w:r w:rsidRPr="005F5EBF">
          <w:rPr>
            <w:lang w:val="en-US"/>
            <w:rPrChange w:id="5933" w:author="Hugo" w:date="2011-05-06T22:42:00Z">
              <w:rPr>
                <w:b/>
                <w:bCs/>
              </w:rPr>
            </w:rPrChange>
          </w:rPr>
          <w:t>Change Database Structure</w:t>
        </w:r>
        <w:bookmarkEnd w:id="5930"/>
      </w:ins>
    </w:p>
    <w:p w14:paraId="66DCA27B" w14:textId="0081FFA5" w:rsidR="005F5EBF" w:rsidRPr="005F5EBF" w:rsidRDefault="005F5EBF">
      <w:pPr>
        <w:jc w:val="center"/>
        <w:rPr>
          <w:ins w:id="5934" w:author="Hugo" w:date="2011-05-06T22:41:00Z"/>
          <w:rFonts w:ascii="Times New Roman" w:hAnsi="Times New Roman" w:cs="Times New Roman"/>
          <w:sz w:val="24"/>
          <w:szCs w:val="24"/>
          <w:lang w:val="en-US"/>
          <w:rPrChange w:id="5935" w:author="Hugo" w:date="2011-05-06T22:42:00Z">
            <w:rPr>
              <w:ins w:id="5936" w:author="Hugo" w:date="2011-05-06T22:41:00Z"/>
              <w:rFonts w:ascii="Times New Roman" w:hAnsi="Times New Roman" w:cs="Times New Roman"/>
              <w:sz w:val="24"/>
              <w:szCs w:val="24"/>
            </w:rPr>
          </w:rPrChange>
        </w:rPr>
        <w:pPrChange w:id="5937" w:author="Hugo" w:date="2011-05-06T22:43:00Z">
          <w:pPr>
            <w:spacing w:after="0" w:line="240" w:lineRule="auto"/>
            <w:jc w:val="left"/>
          </w:pPr>
        </w:pPrChange>
      </w:pPr>
      <w:ins w:id="5938" w:author="Hugo" w:date="2011-05-06T22:42:00Z">
        <w:r>
          <w:rPr>
            <w:rFonts w:ascii="Times New Roman" w:hAnsi="Times New Roman" w:cs="Times New Roman"/>
            <w:noProof/>
            <w:sz w:val="24"/>
            <w:szCs w:val="24"/>
            <w:rPrChange w:id="5939" w:author="Unknown">
              <w:rPr>
                <w:noProof/>
              </w:rPr>
            </w:rPrChange>
          </w:rPr>
          <w:drawing>
            <wp:inline distT="0" distB="0" distL="0" distR="0" wp14:anchorId="16391571" wp14:editId="38562E82">
              <wp:extent cx="3392252" cy="7914879"/>
              <wp:effectExtent l="0" t="0" r="0" b="0"/>
              <wp:docPr id="18" name="Imagem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hange Database Structure.jpg"/>
                      <pic:cNvPicPr/>
                    </pic:nvPicPr>
                    <pic:blipFill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97422" cy="792694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9523CAC" w14:textId="08D96F07" w:rsidR="005F5EBF" w:rsidRPr="005F5EBF" w:rsidRDefault="005F5EBF">
      <w:pPr>
        <w:ind w:firstLine="708"/>
        <w:rPr>
          <w:ins w:id="5940" w:author="Hugo" w:date="2011-05-06T22:41:00Z"/>
          <w:rFonts w:ascii="Times New Roman" w:hAnsi="Times New Roman" w:cs="Times New Roman"/>
          <w:sz w:val="24"/>
          <w:szCs w:val="24"/>
        </w:rPr>
        <w:pPrChange w:id="5941" w:author="Hugo" w:date="2011-05-06T23:25:00Z">
          <w:pPr>
            <w:spacing w:after="0" w:line="240" w:lineRule="auto"/>
          </w:pPr>
        </w:pPrChange>
      </w:pPr>
      <w:ins w:id="5942" w:author="Hugo" w:date="2011-05-06T22:41:00Z">
        <w:r w:rsidRPr="005F5EBF">
          <w:t>Se o utilizador pretender adicionar ou remove</w:t>
        </w:r>
        <w:r w:rsidR="003F3169">
          <w:t xml:space="preserve">r características dos </w:t>
        </w:r>
      </w:ins>
      <w:ins w:id="5943" w:author="Hugo" w:date="2011-05-06T23:25:00Z">
        <w:r w:rsidR="003F3169">
          <w:t>S</w:t>
        </w:r>
      </w:ins>
      <w:ins w:id="5944" w:author="Hugo" w:date="2011-05-06T22:41:00Z">
        <w:r w:rsidRPr="005F5EBF">
          <w:t xml:space="preserve">oftwares, será este processo que ocorrerá. Inicialmente, será corrido o método </w:t>
        </w:r>
        <w:proofErr w:type="spellStart"/>
        <w:proofErr w:type="gramStart"/>
        <w:r w:rsidRPr="003F3169">
          <w:rPr>
            <w:rStyle w:val="codCarcter"/>
            <w:rPrChange w:id="5945" w:author="Hugo" w:date="2011-05-06T23:25:00Z">
              <w:rPr/>
            </w:rPrChange>
          </w:rPr>
          <w:t>getChangableDB</w:t>
        </w:r>
        <w:proofErr w:type="spellEnd"/>
        <w:r w:rsidRPr="003F3169">
          <w:rPr>
            <w:rStyle w:val="codCarcter"/>
            <w:rPrChange w:id="5946" w:author="Hugo" w:date="2011-05-06T23:25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947" w:author="Hugo" w:date="2011-05-06T23:25:00Z">
              <w:rPr/>
            </w:rPrChange>
          </w:rPr>
          <w:t>)</w:t>
        </w:r>
        <w:r w:rsidRPr="005F5EBF">
          <w:t xml:space="preserve">, que irá </w:t>
        </w:r>
        <w:r w:rsidRPr="005F5EBF">
          <w:lastRenderedPageBreak/>
          <w:t xml:space="preserve">armazenar a base de dados de softwares numa variável denominada </w:t>
        </w:r>
        <w:proofErr w:type="spellStart"/>
        <w:r w:rsidRPr="003F3169">
          <w:rPr>
            <w:rStyle w:val="codCarcter"/>
            <w:rPrChange w:id="5948" w:author="Hugo" w:date="2011-05-06T23:25:00Z">
              <w:rPr/>
            </w:rPrChange>
          </w:rPr>
          <w:t>cdb</w:t>
        </w:r>
        <w:proofErr w:type="spellEnd"/>
        <w:r w:rsidRPr="005F5EBF">
          <w:t xml:space="preserve">. Caso se verifiquem anomalias com esse método, será reportada uma excepção e a operação será cancelada. Caso contrário, a variável </w:t>
        </w:r>
        <w:proofErr w:type="spellStart"/>
        <w:r w:rsidRPr="003F3169">
          <w:rPr>
            <w:rStyle w:val="codCarcter"/>
            <w:rPrChange w:id="5949" w:author="Hugo" w:date="2011-05-06T23:25:00Z">
              <w:rPr/>
            </w:rPrChange>
          </w:rPr>
          <w:t>cdb</w:t>
        </w:r>
        <w:proofErr w:type="spellEnd"/>
        <w:r w:rsidRPr="005F5EBF">
          <w:t xml:space="preserve"> irá ser </w:t>
        </w:r>
      </w:ins>
      <w:ins w:id="5950" w:author="Hugo" w:date="2011-05-06T23:25:00Z">
        <w:r w:rsidR="003F3169">
          <w:t>impressa</w:t>
        </w:r>
      </w:ins>
      <w:ins w:id="5951" w:author="Hugo" w:date="2011-05-06T22:41:00Z">
        <w:r w:rsidRPr="005F5EBF">
          <w:t xml:space="preserve"> numa interface própria para edição, através do método </w:t>
        </w:r>
        <w:proofErr w:type="spellStart"/>
        <w:r w:rsidRPr="003F3169">
          <w:rPr>
            <w:rStyle w:val="codCarcter"/>
            <w:rPrChange w:id="5952" w:author="Hugo" w:date="2011-05-06T23:25:00Z">
              <w:rPr/>
            </w:rPrChange>
          </w:rPr>
          <w:t>showChangableDB</w:t>
        </w:r>
        <w:proofErr w:type="spellEnd"/>
        <w:r w:rsidRPr="005F5EBF">
          <w:t xml:space="preserve">. Aí, o utilizador </w:t>
        </w:r>
      </w:ins>
      <w:ins w:id="5953" w:author="Isa" w:date="2011-05-29T01:31:00Z">
        <w:r w:rsidR="005C5240">
          <w:t xml:space="preserve">pode escolher uma </w:t>
        </w:r>
      </w:ins>
      <w:ins w:id="5954" w:author="Hugo" w:date="2011-05-06T22:41:00Z">
        <w:del w:id="5955" w:author="Isa" w:date="2011-05-29T01:31:00Z">
          <w:r w:rsidRPr="005F5EBF" w:rsidDel="005C5240">
            <w:delText>será confrontado com</w:delText>
          </w:r>
        </w:del>
        <w:r w:rsidRPr="005F5EBF">
          <w:t xml:space="preserve"> </w:t>
        </w:r>
      </w:ins>
      <w:ins w:id="5956" w:author="Isa" w:date="2011-05-29T01:31:00Z">
        <w:r w:rsidR="005C5240">
          <w:t>das duas</w:t>
        </w:r>
      </w:ins>
      <w:ins w:id="5957" w:author="Hugo" w:date="2011-05-06T22:41:00Z">
        <w:del w:id="5958" w:author="Isa" w:date="2011-05-29T01:31:00Z">
          <w:r w:rsidRPr="005F5EBF" w:rsidDel="005C5240">
            <w:delText>2</w:delText>
          </w:r>
        </w:del>
        <w:r w:rsidRPr="005F5EBF">
          <w:t xml:space="preserve"> opções: adicionar uma nova característica ou remover uma característica já existente.</w:t>
        </w:r>
      </w:ins>
    </w:p>
    <w:p w14:paraId="22EE7338" w14:textId="3610DAB5" w:rsidR="005F5EBF" w:rsidRPr="005F5EBF" w:rsidRDefault="005F5EBF">
      <w:pPr>
        <w:ind w:firstLine="708"/>
        <w:rPr>
          <w:ins w:id="5959" w:author="Hugo" w:date="2011-05-06T22:41:00Z"/>
          <w:rFonts w:ascii="Times New Roman" w:hAnsi="Times New Roman" w:cs="Times New Roman"/>
          <w:sz w:val="24"/>
          <w:szCs w:val="24"/>
        </w:rPr>
        <w:pPrChange w:id="5960" w:author="Isa" w:date="2011-05-29T01:30:00Z">
          <w:pPr>
            <w:spacing w:after="0" w:line="240" w:lineRule="auto"/>
          </w:pPr>
        </w:pPrChange>
      </w:pPr>
      <w:ins w:id="5961" w:author="Hugo" w:date="2011-05-06T22:41:00Z">
        <w:r w:rsidRPr="005F5EBF">
          <w:t>Se ele pretender adicionar uma nova característica, ser-lhe-á pedido que especifique qual é o tipo de valor para essa característica (numérico, booleano ou qualitativo), sendo confrontado com uma opção: este pode querer definir um valor qu</w:t>
        </w:r>
        <w:r w:rsidR="003F3169">
          <w:t xml:space="preserve">e será utilizado para todos os </w:t>
        </w:r>
      </w:ins>
      <w:ins w:id="5962" w:author="Hugo" w:date="2011-05-06T23:25:00Z">
        <w:r w:rsidR="003F3169">
          <w:t>S</w:t>
        </w:r>
      </w:ins>
      <w:ins w:id="5963" w:author="Hugo" w:date="2011-05-06T22:41:00Z">
        <w:r w:rsidRPr="005F5EBF">
          <w:t xml:space="preserve">oftwares em que não especifique o valor. </w:t>
        </w:r>
        <w:del w:id="5964" w:author="Isa" w:date="2011-05-29T01:32:00Z">
          <w:r w:rsidRPr="005F5EBF" w:rsidDel="009E559A">
            <w:delText>Então</w:delText>
          </w:r>
        </w:del>
      </w:ins>
      <w:ins w:id="5965" w:author="Isa" w:date="2011-05-29T01:32:00Z">
        <w:r w:rsidR="009E559A">
          <w:t>Deste modo</w:t>
        </w:r>
      </w:ins>
      <w:ins w:id="5966" w:author="Hugo" w:date="2011-05-06T22:41:00Z">
        <w:r w:rsidRPr="005F5EBF">
          <w:t xml:space="preserve">, em </w:t>
        </w:r>
        <w:proofErr w:type="spellStart"/>
        <w:r w:rsidRPr="003F3169">
          <w:rPr>
            <w:rStyle w:val="codCarcter"/>
            <w:rPrChange w:id="5967" w:author="Hugo" w:date="2011-05-06T23:25:00Z">
              <w:rPr/>
            </w:rPrChange>
          </w:rPr>
          <w:t>valType</w:t>
        </w:r>
        <w:proofErr w:type="spellEnd"/>
        <w:r w:rsidRPr="005F5EBF">
          <w:t xml:space="preserve"> é armazenado o tipo da característica e em </w:t>
        </w:r>
        <w:proofErr w:type="spellStart"/>
        <w:r w:rsidRPr="003F3169">
          <w:rPr>
            <w:rStyle w:val="codCarcter"/>
            <w:rPrChange w:id="5968" w:author="Hugo" w:date="2011-05-06T23:25:00Z">
              <w:rPr/>
            </w:rPrChange>
          </w:rPr>
          <w:t>defValue</w:t>
        </w:r>
        <w:proofErr w:type="spellEnd"/>
        <w:r w:rsidRPr="005F5EBF">
          <w:t xml:space="preserve"> é armazenado o valor pré-definido para esta. É então chamado o método </w:t>
        </w:r>
        <w:proofErr w:type="spellStart"/>
        <w:r w:rsidRPr="003F3169">
          <w:rPr>
            <w:rStyle w:val="codCarcter"/>
            <w:rPrChange w:id="5969" w:author="Hugo" w:date="2011-05-06T23:26:00Z">
              <w:rPr/>
            </w:rPrChange>
          </w:rPr>
          <w:t>AddColumn</w:t>
        </w:r>
        <w:proofErr w:type="spellEnd"/>
        <w:r w:rsidRPr="005F5EBF">
          <w:t>, em que são passad</w:t>
        </w:r>
        <w:r w:rsidR="003F3169">
          <w:t xml:space="preserve">os como argumentos a tabela de </w:t>
        </w:r>
      </w:ins>
      <w:ins w:id="5970" w:author="Hugo" w:date="2011-05-06T23:26:00Z">
        <w:r w:rsidR="003F3169">
          <w:t>S</w:t>
        </w:r>
      </w:ins>
      <w:ins w:id="5971" w:author="Hugo" w:date="2011-05-06T22:41:00Z">
        <w:r w:rsidRPr="005F5EBF">
          <w:t xml:space="preserve">oftwares, o tipo de valor e </w:t>
        </w:r>
        <w:r w:rsidR="003F3169">
          <w:t>o valor pré-definido. No caso d</w:t>
        </w:r>
      </w:ins>
      <w:ins w:id="5972" w:author="Hugo" w:date="2011-05-06T23:26:00Z">
        <w:r w:rsidR="003F3169">
          <w:t>e o</w:t>
        </w:r>
      </w:ins>
      <w:ins w:id="5973" w:author="Hugo" w:date="2011-05-06T22:41:00Z">
        <w:r w:rsidRPr="005F5EBF">
          <w:t xml:space="preserve"> utilizador não ter especificado o valor pré-definido, apenas o tipo da característica é lido e no caso do método </w:t>
        </w:r>
        <w:proofErr w:type="spellStart"/>
        <w:r w:rsidRPr="003F3169">
          <w:rPr>
            <w:rStyle w:val="codCarcter"/>
            <w:rPrChange w:id="5974" w:author="Hugo" w:date="2011-05-06T23:26:00Z">
              <w:rPr/>
            </w:rPrChange>
          </w:rPr>
          <w:t>AddColumn</w:t>
        </w:r>
        <w:proofErr w:type="spellEnd"/>
        <w:r w:rsidRPr="005F5EBF">
          <w:t>, é passado um</w:t>
        </w:r>
      </w:ins>
      <w:ins w:id="5975" w:author="Isa" w:date="2011-05-29T01:32:00Z">
        <w:r w:rsidR="009E559A">
          <w:t xml:space="preserve"> valor nulo </w:t>
        </w:r>
      </w:ins>
      <w:ins w:id="5976" w:author="Hugo" w:date="2011-05-06T22:41:00Z">
        <w:del w:id="5977" w:author="Isa" w:date="2011-05-29T01:32:00Z">
          <w:r w:rsidRPr="005F5EBF" w:rsidDel="009E559A">
            <w:delText xml:space="preserve"> NULL </w:delText>
          </w:r>
        </w:del>
        <w:r w:rsidRPr="005F5EBF">
          <w:t xml:space="preserve">em vez do </w:t>
        </w:r>
        <w:proofErr w:type="spellStart"/>
        <w:r w:rsidRPr="003F3169">
          <w:rPr>
            <w:rStyle w:val="codCarcter"/>
            <w:rPrChange w:id="5978" w:author="Hugo" w:date="2011-05-06T23:26:00Z">
              <w:rPr/>
            </w:rPrChange>
          </w:rPr>
          <w:t>defValue</w:t>
        </w:r>
        <w:proofErr w:type="spellEnd"/>
        <w:r w:rsidRPr="005F5EBF">
          <w:t>.</w:t>
        </w:r>
      </w:ins>
    </w:p>
    <w:p w14:paraId="30C6F1ED" w14:textId="151CE205" w:rsidR="005F5EBF" w:rsidRPr="005F5EBF" w:rsidRDefault="009E559A">
      <w:pPr>
        <w:ind w:firstLine="708"/>
        <w:rPr>
          <w:ins w:id="5979" w:author="Hugo" w:date="2011-05-06T22:41:00Z"/>
          <w:rFonts w:ascii="Times New Roman" w:hAnsi="Times New Roman" w:cs="Times New Roman"/>
          <w:sz w:val="24"/>
          <w:szCs w:val="24"/>
        </w:rPr>
        <w:pPrChange w:id="5980" w:author="Isa" w:date="2011-05-29T01:30:00Z">
          <w:pPr>
            <w:spacing w:after="0" w:line="240" w:lineRule="auto"/>
          </w:pPr>
        </w:pPrChange>
      </w:pPr>
      <w:ins w:id="5981" w:author="Isa" w:date="2011-05-29T01:33:00Z">
        <w:r>
          <w:t>Nesse caso</w:t>
        </w:r>
      </w:ins>
      <w:ins w:id="5982" w:author="Hugo" w:date="2011-05-06T22:41:00Z">
        <w:del w:id="5983" w:author="Isa" w:date="2011-05-29T01:33:00Z">
          <w:r w:rsidR="005F5EBF" w:rsidRPr="005F5EBF" w:rsidDel="009E559A">
            <w:delText>Aí</w:delText>
          </w:r>
        </w:del>
        <w:r w:rsidR="005F5EBF" w:rsidRPr="005F5EBF">
          <w:t>, o utilizador pode</w:t>
        </w:r>
        <w:r w:rsidR="003F3169">
          <w:t xml:space="preserve">rá alterar o valor de todos os </w:t>
        </w:r>
      </w:ins>
      <w:ins w:id="5984" w:author="Hugo" w:date="2011-05-06T23:26:00Z">
        <w:r w:rsidR="003F3169">
          <w:t>S</w:t>
        </w:r>
      </w:ins>
      <w:ins w:id="5985" w:author="Hugo" w:date="2011-05-06T22:41:00Z">
        <w:r w:rsidR="005F5EBF" w:rsidRPr="005F5EBF">
          <w:t xml:space="preserve">oftwares que pretender, especificando-os. </w:t>
        </w:r>
        <w:del w:id="5986" w:author="Isa" w:date="2011-05-29T01:33:00Z">
          <w:r w:rsidR="005F5EBF" w:rsidRPr="005F5EBF" w:rsidDel="009E559A">
            <w:delText>Isto</w:delText>
          </w:r>
        </w:del>
      </w:ins>
      <w:ins w:id="5987" w:author="Isa" w:date="2011-05-29T01:33:00Z">
        <w:r>
          <w:t>Essa alteração</w:t>
        </w:r>
      </w:ins>
      <w:ins w:id="5988" w:author="Hugo" w:date="2011-05-06T22:41:00Z">
        <w:r w:rsidR="005F5EBF" w:rsidRPr="005F5EBF">
          <w:t xml:space="preserve"> é </w:t>
        </w:r>
        <w:del w:id="5989" w:author="Isa" w:date="2011-05-29T01:33:00Z">
          <w:r w:rsidR="005F5EBF" w:rsidRPr="005F5EBF" w:rsidDel="009E559A">
            <w:delText xml:space="preserve">depois </w:delText>
          </w:r>
        </w:del>
        <w:r w:rsidR="005F5EBF" w:rsidRPr="005F5EBF">
          <w:t>validad</w:t>
        </w:r>
      </w:ins>
      <w:ins w:id="5990" w:author="Isa" w:date="2011-05-29T01:33:00Z">
        <w:r>
          <w:t>a</w:t>
        </w:r>
      </w:ins>
      <w:ins w:id="5991" w:author="Hugo" w:date="2011-05-06T22:41:00Z">
        <w:del w:id="5992" w:author="Isa" w:date="2011-05-29T01:33:00Z">
          <w:r w:rsidR="005F5EBF" w:rsidRPr="005F5EBF" w:rsidDel="009E559A">
            <w:delText>o</w:delText>
          </w:r>
        </w:del>
        <w:r w:rsidR="005F5EBF" w:rsidRPr="005F5EBF">
          <w:t xml:space="preserve"> através do método </w:t>
        </w:r>
        <w:proofErr w:type="spellStart"/>
        <w:proofErr w:type="gramStart"/>
        <w:r w:rsidR="005F5EBF" w:rsidRPr="003F3169">
          <w:rPr>
            <w:rStyle w:val="codCarcter"/>
            <w:rPrChange w:id="5993" w:author="Hugo" w:date="2011-05-06T23:26:00Z">
              <w:rPr/>
            </w:rPrChange>
          </w:rPr>
          <w:t>validateChanges</w:t>
        </w:r>
        <w:proofErr w:type="spellEnd"/>
        <w:r w:rsidR="005F5EBF" w:rsidRPr="003F3169">
          <w:rPr>
            <w:rStyle w:val="codCarcter"/>
            <w:rPrChange w:id="5994" w:author="Hugo" w:date="2011-05-06T23:26:00Z">
              <w:rPr/>
            </w:rPrChange>
          </w:rPr>
          <w:t>(</w:t>
        </w:r>
        <w:proofErr w:type="gramEnd"/>
        <w:r w:rsidR="005F5EBF" w:rsidRPr="003F3169">
          <w:rPr>
            <w:rStyle w:val="codCarcter"/>
            <w:rPrChange w:id="5995" w:author="Hugo" w:date="2011-05-06T23:26:00Z">
              <w:rPr/>
            </w:rPrChange>
          </w:rPr>
          <w:t>)</w:t>
        </w:r>
        <w:r w:rsidR="005F5EBF" w:rsidRPr="005F5EBF">
          <w:t>.</w:t>
        </w:r>
      </w:ins>
    </w:p>
    <w:p w14:paraId="5B3BEEFB" w14:textId="0EDC5457" w:rsidR="005F5EBF" w:rsidRPr="005F5EBF" w:rsidDel="009E559A" w:rsidRDefault="005F5EBF">
      <w:pPr>
        <w:ind w:firstLine="708"/>
        <w:rPr>
          <w:ins w:id="5996" w:author="Hugo" w:date="2011-05-06T22:41:00Z"/>
          <w:del w:id="5997" w:author="Isa" w:date="2011-05-29T01:34:00Z"/>
          <w:rFonts w:ascii="Times New Roman" w:hAnsi="Times New Roman" w:cs="Times New Roman"/>
          <w:sz w:val="24"/>
          <w:szCs w:val="24"/>
        </w:rPr>
        <w:pPrChange w:id="5998" w:author="Isa" w:date="2011-05-29T01:33:00Z">
          <w:pPr>
            <w:spacing w:after="0" w:line="240" w:lineRule="auto"/>
          </w:pPr>
        </w:pPrChange>
      </w:pPr>
      <w:ins w:id="5999" w:author="Hugo" w:date="2011-05-06T22:41:00Z">
        <w:del w:id="6000" w:author="Isa" w:date="2011-05-29T01:33:00Z">
          <w:r w:rsidRPr="005F5EBF" w:rsidDel="009E559A">
            <w:delText>Mas</w:delText>
          </w:r>
        </w:del>
      </w:ins>
      <w:ins w:id="6001" w:author="Isa" w:date="2011-05-29T01:33:00Z">
        <w:r w:rsidR="009E559A">
          <w:t>No entanto,</w:t>
        </w:r>
      </w:ins>
      <w:ins w:id="6002" w:author="Hugo" w:date="2011-05-06T22:41:00Z">
        <w:r w:rsidRPr="005F5EBF">
          <w:t xml:space="preserve"> o utilizador pode </w:t>
        </w:r>
        <w:del w:id="6003" w:author="Isa" w:date="2011-05-29T01:33:00Z">
          <w:r w:rsidRPr="005F5EBF" w:rsidDel="009E559A">
            <w:delText>também querer</w:delText>
          </w:r>
        </w:del>
      </w:ins>
      <w:ins w:id="6004" w:author="Isa" w:date="2011-05-29T01:33:00Z">
        <w:r w:rsidR="009E559A">
          <w:t>optar por</w:t>
        </w:r>
      </w:ins>
      <w:ins w:id="6005" w:author="Hugo" w:date="2011-05-06T22:41:00Z">
        <w:r w:rsidRPr="005F5EBF">
          <w:t xml:space="preserve"> remover uma característica. É-lhe pedido então que indique qual é a característica que </w:t>
        </w:r>
        <w:del w:id="6006" w:author="Isa" w:date="2011-05-29T01:34:00Z">
          <w:r w:rsidRPr="005F5EBF" w:rsidDel="009E559A">
            <w:delText>este que</w:delText>
          </w:r>
        </w:del>
      </w:ins>
      <w:ins w:id="6007" w:author="Isa" w:date="2011-05-29T01:34:00Z">
        <w:r w:rsidR="009E559A">
          <w:t>pretende eliminar</w:t>
        </w:r>
      </w:ins>
      <w:ins w:id="6008" w:author="Hugo" w:date="2011-05-06T22:41:00Z">
        <w:del w:id="6009" w:author="Isa" w:date="2011-05-29T01:34:00Z">
          <w:r w:rsidRPr="005F5EBF" w:rsidDel="009E559A">
            <w:delText>r remover</w:delText>
          </w:r>
        </w:del>
        <w:r w:rsidRPr="005F5EBF">
          <w:t xml:space="preserve">. Essa característica é identificada através do método </w:t>
        </w:r>
        <w:proofErr w:type="spellStart"/>
        <w:proofErr w:type="gramStart"/>
        <w:r w:rsidRPr="003F3169">
          <w:rPr>
            <w:rStyle w:val="codCarcter"/>
            <w:rPrChange w:id="6010" w:author="Hugo" w:date="2011-05-06T23:26:00Z">
              <w:rPr/>
            </w:rPrChange>
          </w:rPr>
          <w:t>readChoice</w:t>
        </w:r>
        <w:proofErr w:type="spellEnd"/>
        <w:r w:rsidRPr="003F3169">
          <w:rPr>
            <w:rStyle w:val="codCarcter"/>
            <w:rPrChange w:id="6011" w:author="Hugo" w:date="2011-05-06T23:26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012" w:author="Hugo" w:date="2011-05-06T23:26:00Z">
              <w:rPr/>
            </w:rPrChange>
          </w:rPr>
          <w:t>)</w:t>
        </w:r>
        <w:r w:rsidRPr="005F5EBF">
          <w:t xml:space="preserve"> e é armazenada na variável </w:t>
        </w:r>
        <w:proofErr w:type="spellStart"/>
        <w:r w:rsidRPr="003F3169">
          <w:rPr>
            <w:rStyle w:val="codCarcter"/>
            <w:rPrChange w:id="6013" w:author="Hugo" w:date="2011-05-06T23:26:00Z">
              <w:rPr/>
            </w:rPrChange>
          </w:rPr>
          <w:t>char</w:t>
        </w:r>
        <w:proofErr w:type="spellEnd"/>
        <w:r w:rsidRPr="005F5EBF">
          <w:t xml:space="preserve">, sendo depois validada através do método </w:t>
        </w:r>
        <w:proofErr w:type="spellStart"/>
        <w:r w:rsidRPr="003F3169">
          <w:rPr>
            <w:rStyle w:val="codCarcter"/>
            <w:rPrChange w:id="6014" w:author="Hugo" w:date="2011-05-06T23:26:00Z">
              <w:rPr/>
            </w:rPrChange>
          </w:rPr>
          <w:t>validateChar</w:t>
        </w:r>
        <w:proofErr w:type="spellEnd"/>
        <w:r w:rsidRPr="003F3169">
          <w:rPr>
            <w:rStyle w:val="codCarcter"/>
            <w:rPrChange w:id="6015" w:author="Hugo" w:date="2011-05-06T23:26:00Z">
              <w:rPr/>
            </w:rPrChange>
          </w:rPr>
          <w:t>()</w:t>
        </w:r>
        <w:r w:rsidRPr="005F5EBF">
          <w:t>.</w:t>
        </w:r>
      </w:ins>
      <w:ins w:id="6016" w:author="Isa" w:date="2011-05-29T01:34:00Z">
        <w:r w:rsidR="009E559A">
          <w:t xml:space="preserve"> </w:t>
        </w:r>
      </w:ins>
    </w:p>
    <w:p w14:paraId="254C03E1" w14:textId="03AFEB23" w:rsidR="005F5EBF" w:rsidRPr="005F5EBF" w:rsidRDefault="005F5EBF">
      <w:pPr>
        <w:ind w:firstLine="708"/>
        <w:rPr>
          <w:ins w:id="6017" w:author="Hugo" w:date="2011-05-06T22:41:00Z"/>
          <w:rFonts w:ascii="Times New Roman" w:hAnsi="Times New Roman" w:cs="Times New Roman"/>
          <w:sz w:val="24"/>
          <w:szCs w:val="24"/>
        </w:rPr>
        <w:pPrChange w:id="6018" w:author="Isa" w:date="2011-05-29T01:34:00Z">
          <w:pPr>
            <w:spacing w:after="0" w:line="240" w:lineRule="auto"/>
          </w:pPr>
        </w:pPrChange>
      </w:pPr>
      <w:ins w:id="6019" w:author="Hugo" w:date="2011-05-06T22:41:00Z">
        <w:r w:rsidRPr="005F5EBF">
          <w:t xml:space="preserve">O utilizador é </w:t>
        </w:r>
        <w:del w:id="6020" w:author="Isa" w:date="2011-05-29T01:34:00Z">
          <w:r w:rsidRPr="005F5EBF" w:rsidDel="009E559A">
            <w:delText xml:space="preserve">então </w:delText>
          </w:r>
        </w:del>
        <w:r w:rsidRPr="005F5EBF">
          <w:t xml:space="preserve">inquirido a confirmar essa remoção e, no caso de resposta positiva, o método </w:t>
        </w:r>
        <w:proofErr w:type="spellStart"/>
        <w:r w:rsidRPr="003F3169">
          <w:rPr>
            <w:rStyle w:val="codCarcter"/>
            <w:rPrChange w:id="6021" w:author="Hugo" w:date="2011-05-06T23:26:00Z">
              <w:rPr/>
            </w:rPrChange>
          </w:rPr>
          <w:t>removeChar</w:t>
        </w:r>
        <w:proofErr w:type="spellEnd"/>
        <w:r w:rsidRPr="005F5EBF">
          <w:t xml:space="preserve"> (que receberá as variáveis </w:t>
        </w:r>
        <w:proofErr w:type="spellStart"/>
        <w:r w:rsidRPr="003F3169">
          <w:rPr>
            <w:rStyle w:val="codCarcter"/>
            <w:rPrChange w:id="6022" w:author="Hugo" w:date="2011-05-06T23:26:00Z">
              <w:rPr/>
            </w:rPrChange>
          </w:rPr>
          <w:t>cdb</w:t>
        </w:r>
        <w:proofErr w:type="spellEnd"/>
        <w:r w:rsidRPr="005F5EBF">
          <w:t xml:space="preserve"> e </w:t>
        </w:r>
        <w:proofErr w:type="spellStart"/>
        <w:r w:rsidRPr="003F3169">
          <w:rPr>
            <w:rStyle w:val="codCarcter"/>
            <w:rPrChange w:id="6023" w:author="Hugo" w:date="2011-05-06T23:26:00Z">
              <w:rPr/>
            </w:rPrChange>
          </w:rPr>
          <w:t>char</w:t>
        </w:r>
        <w:proofErr w:type="spellEnd"/>
        <w:r w:rsidRPr="005F5EBF">
          <w:t xml:space="preserve"> como parâmetros) é chamado.</w:t>
        </w:r>
      </w:ins>
    </w:p>
    <w:p w14:paraId="703D8968" w14:textId="1E74CC5D" w:rsidR="005F5EBF" w:rsidRPr="005F5EBF" w:rsidRDefault="005F5EBF">
      <w:pPr>
        <w:ind w:firstLine="708"/>
        <w:rPr>
          <w:ins w:id="6024" w:author="Hugo" w:date="2011-05-06T22:41:00Z"/>
          <w:rFonts w:ascii="Times New Roman" w:hAnsi="Times New Roman" w:cs="Times New Roman"/>
          <w:sz w:val="24"/>
          <w:szCs w:val="24"/>
        </w:rPr>
        <w:pPrChange w:id="6025" w:author="Isa" w:date="2011-05-29T01:34:00Z">
          <w:pPr>
            <w:spacing w:after="0" w:line="240" w:lineRule="auto"/>
          </w:pPr>
        </w:pPrChange>
      </w:pPr>
      <w:ins w:id="6026" w:author="Hugo" w:date="2011-05-06T22:41:00Z">
        <w:r w:rsidRPr="005F5EBF">
          <w:t>Após</w:t>
        </w:r>
      </w:ins>
      <w:ins w:id="6027" w:author="Isa" w:date="2011-05-29T01:35:00Z">
        <w:r w:rsidR="009E559A">
          <w:t xml:space="preserve"> ter aparentem</w:t>
        </w:r>
      </w:ins>
      <w:ins w:id="6028" w:author="Isa" w:date="2011-05-29T01:36:00Z">
        <w:r w:rsidR="009E559A">
          <w:t>e</w:t>
        </w:r>
      </w:ins>
      <w:ins w:id="6029" w:author="Isa" w:date="2011-05-29T01:35:00Z">
        <w:r w:rsidR="009E559A">
          <w:t xml:space="preserve">nte terminado processo, </w:t>
        </w:r>
      </w:ins>
      <w:ins w:id="6030" w:author="Hugo" w:date="2011-05-06T22:41:00Z">
        <w:del w:id="6031" w:author="Isa" w:date="2011-05-29T01:35:00Z">
          <w:r w:rsidRPr="005F5EBF" w:rsidDel="009E559A">
            <w:delText xml:space="preserve"> tanto a remoção como a adição de características, </w:delText>
          </w:r>
        </w:del>
        <w:r w:rsidRPr="005F5EBF">
          <w:t>o utilizador ter</w:t>
        </w:r>
      </w:ins>
      <w:ins w:id="6032" w:author="Isa" w:date="2011-05-29T01:36:00Z">
        <w:r w:rsidR="009E559A">
          <w:t>á de informar o sistema se</w:t>
        </w:r>
      </w:ins>
      <w:ins w:id="6033" w:author="Hugo" w:date="2011-05-06T22:41:00Z">
        <w:del w:id="6034" w:author="Isa" w:date="2011-05-29T01:36:00Z">
          <w:r w:rsidRPr="005F5EBF" w:rsidDel="009E559A">
            <w:delText>á de responder à pergunta sobre se este</w:delText>
          </w:r>
        </w:del>
        <w:r w:rsidRPr="005F5EBF">
          <w:t xml:space="preserve"> pretende continuar a editar a tabela. </w:t>
        </w:r>
      </w:ins>
      <w:ins w:id="6035" w:author="Isa" w:date="2011-05-29T01:37:00Z">
        <w:r w:rsidR="009E559A">
          <w:t>Em caso afirmativo</w:t>
        </w:r>
      </w:ins>
      <w:ins w:id="6036" w:author="Hugo" w:date="2011-05-06T22:41:00Z">
        <w:del w:id="6037" w:author="Isa" w:date="2011-05-29T01:37:00Z">
          <w:r w:rsidRPr="005F5EBF" w:rsidDel="009E559A">
            <w:delText>Se disser que sim</w:delText>
          </w:r>
        </w:del>
        <w:r w:rsidRPr="005F5EBF">
          <w:t xml:space="preserve">, o método </w:t>
        </w:r>
        <w:proofErr w:type="spellStart"/>
        <w:r w:rsidRPr="003F3169">
          <w:rPr>
            <w:rStyle w:val="codCarcter"/>
            <w:rPrChange w:id="6038" w:author="Hugo" w:date="2011-05-06T23:26:00Z">
              <w:rPr/>
            </w:rPrChange>
          </w:rPr>
          <w:t>showChangableDB</w:t>
        </w:r>
        <w:proofErr w:type="spellEnd"/>
        <w:r w:rsidRPr="005F5EBF">
          <w:t xml:space="preserve"> volta a ser chamado e todo o processo recomeçará. Se tiver terminado a sua edição, o método </w:t>
        </w:r>
        <w:proofErr w:type="spellStart"/>
        <w:r w:rsidRPr="003F3169">
          <w:rPr>
            <w:rStyle w:val="codCarcter"/>
            <w:rPrChange w:id="6039" w:author="Hugo" w:date="2011-05-06T23:26:00Z">
              <w:rPr/>
            </w:rPrChange>
          </w:rPr>
          <w:t>saveDB</w:t>
        </w:r>
        <w:proofErr w:type="spellEnd"/>
        <w:r w:rsidRPr="005F5EBF">
          <w:t xml:space="preserve"> é chamado </w:t>
        </w:r>
      </w:ins>
      <w:ins w:id="6040" w:author="Isa" w:date="2011-05-29T01:37:00Z">
        <w:r w:rsidR="009E559A">
          <w:t>(</w:t>
        </w:r>
      </w:ins>
      <w:ins w:id="6041" w:author="Hugo" w:date="2011-05-06T22:41:00Z">
        <w:r w:rsidRPr="005F5EBF">
          <w:t xml:space="preserve">em que é passado </w:t>
        </w:r>
        <w:proofErr w:type="spellStart"/>
        <w:r w:rsidRPr="003F3169">
          <w:rPr>
            <w:rStyle w:val="codCarcter"/>
            <w:rPrChange w:id="6042" w:author="Hugo" w:date="2011-05-06T23:26:00Z">
              <w:rPr/>
            </w:rPrChange>
          </w:rPr>
          <w:t>cdb</w:t>
        </w:r>
        <w:proofErr w:type="spellEnd"/>
        <w:r w:rsidRPr="005F5EBF">
          <w:t xml:space="preserve"> como parâmetro</w:t>
        </w:r>
      </w:ins>
      <w:ins w:id="6043" w:author="Isa" w:date="2011-05-29T01:37:00Z">
        <w:r w:rsidR="009E559A">
          <w:t>)</w:t>
        </w:r>
      </w:ins>
      <w:ins w:id="6044" w:author="Hugo" w:date="2011-05-06T22:41:00Z">
        <w:del w:id="6045" w:author="Isa" w:date="2011-05-29T01:37:00Z">
          <w:r w:rsidRPr="005F5EBF" w:rsidDel="009E559A">
            <w:delText>s</w:delText>
          </w:r>
        </w:del>
        <w:r w:rsidRPr="005F5EBF">
          <w:t>. Este método grava</w:t>
        </w:r>
        <w:del w:id="6046" w:author="Isa" w:date="2011-05-29T01:37:00Z">
          <w:r w:rsidRPr="005F5EBF" w:rsidDel="009E559A">
            <w:delText>rá</w:delText>
          </w:r>
        </w:del>
        <w:r w:rsidRPr="005F5EBF">
          <w:t xml:space="preserve"> a</w:t>
        </w:r>
      </w:ins>
      <w:ins w:id="6047" w:author="Isa" w:date="2011-05-29T01:37:00Z">
        <w:r w:rsidR="009E559A">
          <w:t xml:space="preserve"> nova</w:t>
        </w:r>
      </w:ins>
      <w:ins w:id="6048" w:author="Hugo" w:date="2011-05-06T22:41:00Z">
        <w:r w:rsidRPr="005F5EBF">
          <w:t xml:space="preserve"> tabela </w:t>
        </w:r>
        <w:del w:id="6049" w:author="Isa" w:date="2011-05-29T01:37:00Z">
          <w:r w:rsidRPr="005F5EBF" w:rsidDel="009E559A">
            <w:delText xml:space="preserve">nova </w:delText>
          </w:r>
        </w:del>
        <w:r w:rsidRPr="005F5EBF">
          <w:t>na base de dados, sendo depois comunicado a conclusão</w:t>
        </w:r>
      </w:ins>
      <w:ins w:id="6050" w:author="Isa" w:date="2011-05-29T01:38:00Z">
        <w:r w:rsidR="009E559A">
          <w:t xml:space="preserve"> com sucesso</w:t>
        </w:r>
      </w:ins>
      <w:ins w:id="6051" w:author="Hugo" w:date="2011-05-06T22:41:00Z">
        <w:r w:rsidRPr="005F5EBF">
          <w:t xml:space="preserve"> da operação.</w:t>
        </w:r>
      </w:ins>
    </w:p>
    <w:p w14:paraId="05AD6622" w14:textId="22F170B6" w:rsidR="005F5EBF" w:rsidRDefault="005F5EBF">
      <w:pPr>
        <w:rPr>
          <w:ins w:id="6052" w:author="Hugo" w:date="2011-05-06T22:45:00Z"/>
        </w:rPr>
        <w:pPrChange w:id="6053" w:author="Hugo" w:date="2011-05-06T22:44:00Z">
          <w:pPr>
            <w:pStyle w:val="Cabealho2"/>
          </w:pPr>
        </w:pPrChange>
      </w:pPr>
    </w:p>
    <w:p w14:paraId="237DC88A" w14:textId="77777777" w:rsidR="005F5EBF" w:rsidRDefault="005F5EBF">
      <w:pPr>
        <w:rPr>
          <w:ins w:id="6054" w:author="Hugo" w:date="2011-05-06T22:45:00Z"/>
        </w:rPr>
        <w:pPrChange w:id="6055" w:author="Hugo" w:date="2011-05-06T22:44:00Z">
          <w:pPr>
            <w:pStyle w:val="Cabealho2"/>
          </w:pPr>
        </w:pPrChange>
      </w:pPr>
    </w:p>
    <w:p w14:paraId="2B83287B" w14:textId="77777777" w:rsidR="005F5EBF" w:rsidRDefault="005F5EBF">
      <w:pPr>
        <w:rPr>
          <w:ins w:id="6056" w:author="Hugo" w:date="2011-05-06T22:45:00Z"/>
        </w:rPr>
        <w:pPrChange w:id="6057" w:author="Hugo" w:date="2011-05-06T22:44:00Z">
          <w:pPr>
            <w:pStyle w:val="Cabealho2"/>
          </w:pPr>
        </w:pPrChange>
      </w:pPr>
    </w:p>
    <w:p w14:paraId="61B4C20F" w14:textId="77777777" w:rsidR="005F5EBF" w:rsidRDefault="005F5EBF">
      <w:pPr>
        <w:rPr>
          <w:ins w:id="6058" w:author="Hugo" w:date="2011-05-06T22:45:00Z"/>
        </w:rPr>
        <w:pPrChange w:id="6059" w:author="Hugo" w:date="2011-05-06T22:44:00Z">
          <w:pPr>
            <w:pStyle w:val="Cabealho2"/>
          </w:pPr>
        </w:pPrChange>
      </w:pPr>
    </w:p>
    <w:p w14:paraId="6E85AF4F" w14:textId="77777777" w:rsidR="005F5EBF" w:rsidRDefault="005F5EBF">
      <w:pPr>
        <w:rPr>
          <w:ins w:id="6060" w:author="Hugo" w:date="2011-05-06T22:45:00Z"/>
        </w:rPr>
        <w:pPrChange w:id="6061" w:author="Hugo" w:date="2011-05-06T22:44:00Z">
          <w:pPr>
            <w:pStyle w:val="Cabealho2"/>
          </w:pPr>
        </w:pPrChange>
      </w:pPr>
    </w:p>
    <w:p w14:paraId="19A35F30" w14:textId="77777777" w:rsidR="005F5EBF" w:rsidRDefault="005F5EBF">
      <w:pPr>
        <w:rPr>
          <w:ins w:id="6062" w:author="Hugo" w:date="2011-05-06T22:45:00Z"/>
        </w:rPr>
        <w:pPrChange w:id="6063" w:author="Hugo" w:date="2011-05-06T22:44:00Z">
          <w:pPr>
            <w:pStyle w:val="Cabealho2"/>
          </w:pPr>
        </w:pPrChange>
      </w:pPr>
    </w:p>
    <w:p w14:paraId="4C4D443D" w14:textId="77777777" w:rsidR="005F5EBF" w:rsidRDefault="005F5EBF">
      <w:pPr>
        <w:rPr>
          <w:ins w:id="6064" w:author="Isa" w:date="2011-05-29T01:38:00Z"/>
        </w:rPr>
        <w:pPrChange w:id="6065" w:author="Hugo" w:date="2011-05-06T22:44:00Z">
          <w:pPr>
            <w:pStyle w:val="Cabealho2"/>
          </w:pPr>
        </w:pPrChange>
      </w:pPr>
    </w:p>
    <w:p w14:paraId="01D0CE67" w14:textId="77777777" w:rsidR="009E559A" w:rsidRDefault="009E559A">
      <w:pPr>
        <w:rPr>
          <w:ins w:id="6066" w:author="Hugo" w:date="2011-05-06T22:44:00Z"/>
        </w:rPr>
        <w:pPrChange w:id="6067" w:author="Hugo" w:date="2011-05-06T22:44:00Z">
          <w:pPr>
            <w:pStyle w:val="Cabealho2"/>
          </w:pPr>
        </w:pPrChange>
      </w:pPr>
    </w:p>
    <w:p w14:paraId="76504006" w14:textId="629BEADB" w:rsidR="005F5EBF" w:rsidRDefault="005F5EBF">
      <w:pPr>
        <w:pStyle w:val="Cabealho3"/>
        <w:rPr>
          <w:ins w:id="6068" w:author="Hugo" w:date="2011-05-06T23:28:00Z"/>
        </w:rPr>
        <w:pPrChange w:id="6069" w:author="Hugo" w:date="2011-05-06T22:45:00Z">
          <w:pPr>
            <w:spacing w:after="0" w:line="240" w:lineRule="auto"/>
          </w:pPr>
        </w:pPrChange>
      </w:pPr>
      <w:bookmarkStart w:id="6070" w:name="_Toc292488782"/>
      <w:ins w:id="6071" w:author="Hugo" w:date="2011-05-06T22:45:00Z">
        <w:r>
          <w:rPr>
            <w:lang w:val="en-US"/>
          </w:rPr>
          <w:lastRenderedPageBreak/>
          <w:t>8.3.4</w:t>
        </w:r>
        <w:r w:rsidRPr="003F6394">
          <w:rPr>
            <w:lang w:val="en-US"/>
          </w:rPr>
          <w:t xml:space="preserve">. </w:t>
        </w:r>
      </w:ins>
      <w:proofErr w:type="spellStart"/>
      <w:ins w:id="6072" w:author="Hugo" w:date="2011-05-06T22:44:00Z">
        <w:r w:rsidRPr="005F5EBF">
          <w:t>Create</w:t>
        </w:r>
        <w:proofErr w:type="spellEnd"/>
        <w:r w:rsidRPr="005F5EBF">
          <w:t xml:space="preserve"> </w:t>
        </w:r>
        <w:proofErr w:type="spellStart"/>
        <w:r w:rsidRPr="005F5EBF">
          <w:t>Database</w:t>
        </w:r>
      </w:ins>
      <w:bookmarkEnd w:id="6070"/>
      <w:proofErr w:type="spellEnd"/>
    </w:p>
    <w:p w14:paraId="74069B2E" w14:textId="77777777" w:rsidR="003F3169" w:rsidRPr="003F3169" w:rsidRDefault="003F3169">
      <w:pPr>
        <w:rPr>
          <w:ins w:id="6073" w:author="Hugo" w:date="2011-05-06T22:44:00Z"/>
          <w:rPrChange w:id="6074" w:author="Hugo" w:date="2011-05-06T23:28:00Z">
            <w:rPr>
              <w:ins w:id="6075" w:author="Hugo" w:date="2011-05-06T22:44:00Z"/>
              <w:rFonts w:ascii="Times New Roman" w:hAnsi="Times New Roman" w:cs="Times New Roman"/>
              <w:sz w:val="24"/>
              <w:szCs w:val="24"/>
            </w:rPr>
          </w:rPrChange>
        </w:rPr>
        <w:pPrChange w:id="6076" w:author="Hugo" w:date="2011-05-06T23:28:00Z">
          <w:pPr>
            <w:spacing w:after="0" w:line="240" w:lineRule="auto"/>
          </w:pPr>
        </w:pPrChange>
      </w:pPr>
    </w:p>
    <w:p w14:paraId="128DCA66" w14:textId="11D88D11" w:rsidR="005F5EBF" w:rsidRDefault="005F5EBF">
      <w:pPr>
        <w:jc w:val="center"/>
        <w:rPr>
          <w:ins w:id="6077" w:author="Hugo" w:date="2011-05-06T22:45:00Z"/>
        </w:rPr>
        <w:pPrChange w:id="6078" w:author="Hugo" w:date="2011-05-06T22:46:00Z">
          <w:pPr>
            <w:spacing w:after="0" w:line="240" w:lineRule="auto"/>
          </w:pPr>
        </w:pPrChange>
      </w:pPr>
      <w:ins w:id="6079" w:author="Hugo" w:date="2011-05-06T22:46:00Z">
        <w:r>
          <w:rPr>
            <w:noProof/>
          </w:rPr>
          <w:drawing>
            <wp:inline distT="0" distB="0" distL="0" distR="0" wp14:anchorId="3BA87CC6" wp14:editId="4768AB77">
              <wp:extent cx="3728220" cy="4225375"/>
              <wp:effectExtent l="0" t="0" r="5715" b="3810"/>
              <wp:docPr id="19" name="Imagem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reate Data Base.jpg"/>
                      <pic:cNvPicPr/>
                    </pic:nvPicPr>
                    <pic:blipFill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27782" cy="422487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28AE4E3" w14:textId="77777777" w:rsidR="009E559A" w:rsidRDefault="005F5EBF">
      <w:pPr>
        <w:ind w:firstLine="708"/>
        <w:rPr>
          <w:ins w:id="6080" w:author="Isa" w:date="2011-05-29T01:38:00Z"/>
        </w:rPr>
        <w:pPrChange w:id="6081" w:author="Hugo" w:date="2011-05-06T23:27:00Z">
          <w:pPr>
            <w:spacing w:after="0" w:line="240" w:lineRule="auto"/>
          </w:pPr>
        </w:pPrChange>
      </w:pPr>
      <w:ins w:id="6082" w:author="Hugo" w:date="2011-05-06T22:44:00Z">
        <w:r w:rsidRPr="005F5EBF">
          <w:t>Cada utilizador pode optar por criar a sua base de dados. Para isso, deve seleccionar a opção “</w:t>
        </w:r>
        <w:proofErr w:type="spellStart"/>
        <w:r w:rsidRPr="003F3169">
          <w:rPr>
            <w:i/>
            <w:rPrChange w:id="6083" w:author="Hugo" w:date="2011-05-06T23:27:00Z">
              <w:rPr/>
            </w:rPrChange>
          </w:rPr>
          <w:t>Create</w:t>
        </w:r>
        <w:proofErr w:type="spellEnd"/>
        <w:r w:rsidRPr="003F3169">
          <w:rPr>
            <w:i/>
            <w:rPrChange w:id="6084" w:author="Hugo" w:date="2011-05-06T23:27:00Z">
              <w:rPr/>
            </w:rPrChange>
          </w:rPr>
          <w:t xml:space="preserve"> Data Base</w:t>
        </w:r>
        <w:r w:rsidRPr="005F5EBF">
          <w:t>” no menu “</w:t>
        </w:r>
        <w:r w:rsidRPr="003F3169">
          <w:rPr>
            <w:i/>
            <w:rPrChange w:id="6085" w:author="Hugo" w:date="2011-05-06T23:27:00Z">
              <w:rPr/>
            </w:rPrChange>
          </w:rPr>
          <w:t>Data Base</w:t>
        </w:r>
        <w:r w:rsidRPr="005F5EBF">
          <w:t xml:space="preserve">”. É possível fazer </w:t>
        </w:r>
        <w:proofErr w:type="spellStart"/>
        <w:r w:rsidRPr="003F3169">
          <w:rPr>
            <w:i/>
            <w:rPrChange w:id="6086" w:author="Hugo" w:date="2011-05-06T23:27:00Z">
              <w:rPr/>
            </w:rPrChange>
          </w:rPr>
          <w:t>upload</w:t>
        </w:r>
        <w:proofErr w:type="spellEnd"/>
        <w:r w:rsidRPr="005F5EBF">
          <w:t xml:space="preserve"> da base de dados existente no sistema, ou criar uma base de dados de </w:t>
        </w:r>
      </w:ins>
      <w:ins w:id="6087" w:author="Hugo" w:date="2011-05-06T23:27:00Z">
        <w:r w:rsidR="003F3169" w:rsidRPr="005F5EBF">
          <w:t>raiz</w:t>
        </w:r>
      </w:ins>
      <w:ins w:id="6088" w:author="Hugo" w:date="2011-05-06T22:44:00Z">
        <w:r w:rsidRPr="005F5EBF">
          <w:t>.</w:t>
        </w:r>
      </w:ins>
    </w:p>
    <w:p w14:paraId="571DAFDF" w14:textId="77777777" w:rsidR="009E559A" w:rsidRDefault="005F5EBF">
      <w:pPr>
        <w:ind w:firstLine="708"/>
        <w:rPr>
          <w:ins w:id="6089" w:author="Isa" w:date="2011-05-29T01:38:00Z"/>
        </w:rPr>
        <w:pPrChange w:id="6090" w:author="Hugo" w:date="2011-05-06T23:27:00Z">
          <w:pPr>
            <w:spacing w:after="0" w:line="240" w:lineRule="auto"/>
          </w:pPr>
        </w:pPrChange>
      </w:pPr>
      <w:ins w:id="6091" w:author="Hugo" w:date="2011-05-06T22:44:00Z">
        <w:r w:rsidRPr="005F5EBF">
          <w:t xml:space="preserve"> Caso o utilizador decida fazer </w:t>
        </w:r>
        <w:proofErr w:type="spellStart"/>
        <w:r w:rsidRPr="003F3169">
          <w:rPr>
            <w:i/>
            <w:rPrChange w:id="6092" w:author="Hugo" w:date="2011-05-06T23:27:00Z">
              <w:rPr/>
            </w:rPrChange>
          </w:rPr>
          <w:t>upload</w:t>
        </w:r>
        <w:proofErr w:type="spellEnd"/>
        <w:r w:rsidRPr="005F5EBF">
          <w:t xml:space="preserve"> da base de dados existente, o seu conteúdo irá ser copiado de forma automática para a nova base de dados, através do método </w:t>
        </w:r>
        <w:proofErr w:type="spellStart"/>
        <w:proofErr w:type="gramStart"/>
        <w:r w:rsidRPr="003F3169">
          <w:rPr>
            <w:rStyle w:val="codCarcter"/>
            <w:rPrChange w:id="6093" w:author="Hugo" w:date="2011-05-06T23:27:00Z">
              <w:rPr/>
            </w:rPrChange>
          </w:rPr>
          <w:t>showDataBaseTable</w:t>
        </w:r>
        <w:proofErr w:type="spellEnd"/>
        <w:r w:rsidRPr="003F3169">
          <w:rPr>
            <w:rStyle w:val="codCarcter"/>
            <w:rPrChange w:id="6094" w:author="Hugo" w:date="2011-05-06T23:27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095" w:author="Hugo" w:date="2011-05-06T23:27:00Z">
              <w:rPr/>
            </w:rPrChange>
          </w:rPr>
          <w:t>)</w:t>
        </w:r>
        <w:r w:rsidRPr="005F5EBF">
          <w:t xml:space="preserve">, onde poderão ser feitas todas as alterações que o utilizador pretende. </w:t>
        </w:r>
      </w:ins>
    </w:p>
    <w:p w14:paraId="7FB52D6C" w14:textId="28F0D23C" w:rsidR="005F5EBF" w:rsidRPr="005F5EBF" w:rsidRDefault="005F5EBF">
      <w:pPr>
        <w:ind w:firstLine="708"/>
        <w:rPr>
          <w:ins w:id="6096" w:author="Hugo" w:date="2011-05-06T22:44:00Z"/>
          <w:rFonts w:ascii="Times New Roman" w:hAnsi="Times New Roman" w:cs="Times New Roman"/>
          <w:sz w:val="24"/>
          <w:szCs w:val="24"/>
        </w:rPr>
        <w:pPrChange w:id="6097" w:author="Hugo" w:date="2011-05-06T23:27:00Z">
          <w:pPr>
            <w:spacing w:after="0" w:line="240" w:lineRule="auto"/>
          </w:pPr>
        </w:pPrChange>
      </w:pPr>
      <w:ins w:id="6098" w:author="Hugo" w:date="2011-05-06T22:44:00Z">
        <w:r w:rsidRPr="005F5EBF">
          <w:t xml:space="preserve">Caso contrário, será criada uma nova base sem qualquer conteúdo, pelo método </w:t>
        </w:r>
        <w:proofErr w:type="spellStart"/>
        <w:proofErr w:type="gramStart"/>
        <w:r w:rsidRPr="003F3169">
          <w:rPr>
            <w:rStyle w:val="codCarcter"/>
            <w:rPrChange w:id="6099" w:author="Hugo" w:date="2011-05-06T23:28:00Z">
              <w:rPr/>
            </w:rPrChange>
          </w:rPr>
          <w:t>showEmpyTable</w:t>
        </w:r>
        <w:proofErr w:type="spellEnd"/>
        <w:r w:rsidRPr="003F3169">
          <w:rPr>
            <w:rStyle w:val="codCarcter"/>
            <w:rPrChange w:id="6100" w:author="Hugo" w:date="2011-05-06T23:28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101" w:author="Hugo" w:date="2011-05-06T23:28:00Z">
              <w:rPr/>
            </w:rPrChange>
          </w:rPr>
          <w:t>)</w:t>
        </w:r>
        <w:r w:rsidRPr="005F5EBF">
          <w:t>, em que o seu preenchimento é da responsabilidade do utilizador.</w:t>
        </w:r>
      </w:ins>
    </w:p>
    <w:p w14:paraId="649C8331" w14:textId="77777777" w:rsidR="005F5EBF" w:rsidRPr="005F5EBF" w:rsidRDefault="005F5EBF">
      <w:pPr>
        <w:ind w:firstLine="708"/>
        <w:rPr>
          <w:ins w:id="6102" w:author="Hugo" w:date="2011-05-06T22:44:00Z"/>
          <w:rFonts w:ascii="Times New Roman" w:hAnsi="Times New Roman" w:cs="Times New Roman"/>
          <w:sz w:val="24"/>
          <w:szCs w:val="24"/>
        </w:rPr>
        <w:pPrChange w:id="6103" w:author="Hugo" w:date="2011-05-06T23:28:00Z">
          <w:pPr>
            <w:spacing w:after="0" w:line="240" w:lineRule="auto"/>
          </w:pPr>
        </w:pPrChange>
      </w:pPr>
      <w:ins w:id="6104" w:author="Hugo" w:date="2011-05-06T22:44:00Z">
        <w:r w:rsidRPr="005F5EBF">
          <w:t xml:space="preserve">Após a criação da nova base de dados, esta deve ser gravada pelo método </w:t>
        </w:r>
        <w:proofErr w:type="spellStart"/>
        <w:proofErr w:type="gramStart"/>
        <w:r w:rsidRPr="003F3169">
          <w:rPr>
            <w:rStyle w:val="codCarcter"/>
            <w:rPrChange w:id="6105" w:author="Hugo" w:date="2011-05-06T23:27:00Z">
              <w:rPr/>
            </w:rPrChange>
          </w:rPr>
          <w:t>saveDataBase</w:t>
        </w:r>
        <w:proofErr w:type="spellEnd"/>
        <w:r w:rsidRPr="003F3169">
          <w:rPr>
            <w:rStyle w:val="codCarcter"/>
            <w:rPrChange w:id="6106" w:author="Hugo" w:date="2011-05-06T23:27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107" w:author="Hugo" w:date="2011-05-06T23:27:00Z">
              <w:rPr/>
            </w:rPrChange>
          </w:rPr>
          <w:t>)</w:t>
        </w:r>
        <w:r w:rsidRPr="005F5EBF">
          <w:t>, sendo comunicado o sucesso da operação.</w:t>
        </w:r>
      </w:ins>
    </w:p>
    <w:p w14:paraId="1BE8E12D" w14:textId="77777777" w:rsidR="009D7A16" w:rsidRPr="003563AD" w:rsidRDefault="009D7A16">
      <w:pPr>
        <w:rPr>
          <w:ins w:id="6108" w:author="Hugo" w:date="2011-05-06T22:47:00Z"/>
          <w:rPrChange w:id="6109" w:author="Hugo" w:date="2011-05-06T23:08:00Z">
            <w:rPr>
              <w:ins w:id="6110" w:author="Hugo" w:date="2011-05-06T22:47:00Z"/>
              <w:lang w:val="en-US"/>
            </w:rPr>
          </w:rPrChange>
        </w:rPr>
        <w:pPrChange w:id="6111" w:author="Hugo" w:date="2011-05-06T22:47:00Z">
          <w:pPr>
            <w:spacing w:after="0" w:line="240" w:lineRule="auto"/>
          </w:pPr>
        </w:pPrChange>
      </w:pPr>
    </w:p>
    <w:p w14:paraId="5013478D" w14:textId="77777777" w:rsidR="009D7A16" w:rsidRPr="003563AD" w:rsidRDefault="009D7A16">
      <w:pPr>
        <w:rPr>
          <w:ins w:id="6112" w:author="Hugo" w:date="2011-05-06T22:47:00Z"/>
          <w:rPrChange w:id="6113" w:author="Hugo" w:date="2011-05-06T23:08:00Z">
            <w:rPr>
              <w:ins w:id="6114" w:author="Hugo" w:date="2011-05-06T22:47:00Z"/>
              <w:lang w:val="en-US"/>
            </w:rPr>
          </w:rPrChange>
        </w:rPr>
        <w:pPrChange w:id="6115" w:author="Hugo" w:date="2011-05-06T22:47:00Z">
          <w:pPr>
            <w:spacing w:after="0" w:line="240" w:lineRule="auto"/>
          </w:pPr>
        </w:pPrChange>
      </w:pPr>
    </w:p>
    <w:p w14:paraId="0EACBBA6" w14:textId="77777777" w:rsidR="009D7A16" w:rsidRPr="003563AD" w:rsidRDefault="009D7A16">
      <w:pPr>
        <w:rPr>
          <w:ins w:id="6116" w:author="Hugo" w:date="2011-05-06T22:47:00Z"/>
          <w:rPrChange w:id="6117" w:author="Hugo" w:date="2011-05-06T23:08:00Z">
            <w:rPr>
              <w:ins w:id="6118" w:author="Hugo" w:date="2011-05-06T22:47:00Z"/>
              <w:lang w:val="en-US"/>
            </w:rPr>
          </w:rPrChange>
        </w:rPr>
        <w:pPrChange w:id="6119" w:author="Hugo" w:date="2011-05-06T22:47:00Z">
          <w:pPr>
            <w:spacing w:after="0" w:line="240" w:lineRule="auto"/>
          </w:pPr>
        </w:pPrChange>
      </w:pPr>
    </w:p>
    <w:p w14:paraId="13A79777" w14:textId="77777777" w:rsidR="009D7A16" w:rsidRPr="003563AD" w:rsidRDefault="009D7A16">
      <w:pPr>
        <w:rPr>
          <w:ins w:id="6120" w:author="Hugo" w:date="2011-05-06T22:47:00Z"/>
          <w:rPrChange w:id="6121" w:author="Hugo" w:date="2011-05-06T23:08:00Z">
            <w:rPr>
              <w:ins w:id="6122" w:author="Hugo" w:date="2011-05-06T22:47:00Z"/>
              <w:lang w:val="en-US"/>
            </w:rPr>
          </w:rPrChange>
        </w:rPr>
        <w:pPrChange w:id="6123" w:author="Hugo" w:date="2011-05-06T22:47:00Z">
          <w:pPr>
            <w:spacing w:after="0" w:line="240" w:lineRule="auto"/>
          </w:pPr>
        </w:pPrChange>
      </w:pPr>
    </w:p>
    <w:p w14:paraId="1F6A60A3" w14:textId="77777777" w:rsidR="009D7A16" w:rsidRPr="003563AD" w:rsidRDefault="009D7A16">
      <w:pPr>
        <w:rPr>
          <w:ins w:id="6124" w:author="Hugo" w:date="2011-05-06T22:47:00Z"/>
          <w:rPrChange w:id="6125" w:author="Hugo" w:date="2011-05-06T23:08:00Z">
            <w:rPr>
              <w:ins w:id="6126" w:author="Hugo" w:date="2011-05-06T22:47:00Z"/>
              <w:lang w:val="en-US"/>
            </w:rPr>
          </w:rPrChange>
        </w:rPr>
        <w:pPrChange w:id="6127" w:author="Hugo" w:date="2011-05-06T22:47:00Z">
          <w:pPr>
            <w:spacing w:after="0" w:line="240" w:lineRule="auto"/>
          </w:pPr>
        </w:pPrChange>
      </w:pPr>
    </w:p>
    <w:p w14:paraId="39C84856" w14:textId="52E182BA" w:rsidR="005F5EBF" w:rsidRDefault="005F5EBF">
      <w:pPr>
        <w:pStyle w:val="Cabealho3"/>
        <w:rPr>
          <w:ins w:id="6128" w:author="Hugo" w:date="2011-05-06T23:28:00Z"/>
          <w:lang w:val="en-US"/>
        </w:rPr>
        <w:pPrChange w:id="6129" w:author="Hugo" w:date="2011-05-06T22:46:00Z">
          <w:pPr>
            <w:spacing w:after="0" w:line="240" w:lineRule="auto"/>
          </w:pPr>
        </w:pPrChange>
      </w:pPr>
      <w:bookmarkStart w:id="6130" w:name="_Toc292488783"/>
      <w:ins w:id="6131" w:author="Hugo" w:date="2011-05-06T22:46:00Z">
        <w:r>
          <w:rPr>
            <w:lang w:val="en-US"/>
          </w:rPr>
          <w:t>8.3.5</w:t>
        </w:r>
        <w:r w:rsidRPr="003F6394">
          <w:rPr>
            <w:lang w:val="en-US"/>
          </w:rPr>
          <w:t xml:space="preserve">. </w:t>
        </w:r>
      </w:ins>
      <w:ins w:id="6132" w:author="Hugo" w:date="2011-05-06T22:44:00Z">
        <w:r w:rsidRPr="009D7A16">
          <w:rPr>
            <w:lang w:val="en-US"/>
            <w:rPrChange w:id="6133" w:author="Hugo" w:date="2011-05-06T22:47:00Z">
              <w:rPr>
                <w:b/>
                <w:bCs/>
              </w:rPr>
            </w:rPrChange>
          </w:rPr>
          <w:t>Upload Data from Existing Database</w:t>
        </w:r>
      </w:ins>
      <w:bookmarkEnd w:id="6130"/>
    </w:p>
    <w:p w14:paraId="051E3C94" w14:textId="77777777" w:rsidR="003F3169" w:rsidRPr="003F3169" w:rsidRDefault="003F3169">
      <w:pPr>
        <w:rPr>
          <w:ins w:id="6134" w:author="Hugo" w:date="2011-05-06T22:44:00Z"/>
          <w:lang w:val="en-US"/>
          <w:rPrChange w:id="6135" w:author="Hugo" w:date="2011-05-06T23:28:00Z">
            <w:rPr>
              <w:ins w:id="6136" w:author="Hugo" w:date="2011-05-06T22:44:00Z"/>
              <w:rFonts w:ascii="Times New Roman" w:hAnsi="Times New Roman" w:cs="Times New Roman"/>
              <w:sz w:val="24"/>
              <w:szCs w:val="24"/>
            </w:rPr>
          </w:rPrChange>
        </w:rPr>
        <w:pPrChange w:id="6137" w:author="Hugo" w:date="2011-05-06T23:28:00Z">
          <w:pPr>
            <w:spacing w:after="0" w:line="240" w:lineRule="auto"/>
          </w:pPr>
        </w:pPrChange>
      </w:pPr>
    </w:p>
    <w:p w14:paraId="6F5E9E39" w14:textId="341CBDD3" w:rsidR="009D7A16" w:rsidRPr="009D7A16" w:rsidRDefault="009D7A16">
      <w:pPr>
        <w:jc w:val="center"/>
        <w:rPr>
          <w:ins w:id="6138" w:author="Hugo" w:date="2011-05-06T22:47:00Z"/>
          <w:lang w:val="en-US"/>
          <w:rPrChange w:id="6139" w:author="Hugo" w:date="2011-05-06T22:47:00Z">
            <w:rPr>
              <w:ins w:id="6140" w:author="Hugo" w:date="2011-05-06T22:47:00Z"/>
            </w:rPr>
          </w:rPrChange>
        </w:rPr>
        <w:pPrChange w:id="6141" w:author="Hugo" w:date="2011-05-06T22:48:00Z">
          <w:pPr>
            <w:spacing w:after="0" w:line="240" w:lineRule="auto"/>
          </w:pPr>
        </w:pPrChange>
      </w:pPr>
      <w:ins w:id="6142" w:author="Hugo" w:date="2011-05-06T22:48:00Z">
        <w:r>
          <w:rPr>
            <w:noProof/>
          </w:rPr>
          <w:drawing>
            <wp:inline distT="0" distB="0" distL="0" distR="0" wp14:anchorId="4DAB0A57" wp14:editId="705C94E4">
              <wp:extent cx="3752850" cy="4065293"/>
              <wp:effectExtent l="0" t="0" r="0" b="0"/>
              <wp:docPr id="20" name="Imagem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Upload Existing Data Base.jpg"/>
                      <pic:cNvPicPr/>
                    </pic:nvPicPr>
                    <pic:blipFill>
                      <a:blip r:embed="rId2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53665" cy="406617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38BE17C" w14:textId="77777777" w:rsidR="005F5EBF" w:rsidRPr="005F5EBF" w:rsidRDefault="005F5EBF">
      <w:pPr>
        <w:ind w:firstLine="708"/>
        <w:rPr>
          <w:ins w:id="6143" w:author="Hugo" w:date="2011-05-06T22:44:00Z"/>
          <w:rFonts w:ascii="Times New Roman" w:hAnsi="Times New Roman" w:cs="Times New Roman"/>
          <w:sz w:val="24"/>
          <w:szCs w:val="24"/>
        </w:rPr>
        <w:pPrChange w:id="6144" w:author="Isa" w:date="2011-05-29T01:39:00Z">
          <w:pPr>
            <w:spacing w:after="0" w:line="240" w:lineRule="auto"/>
          </w:pPr>
        </w:pPrChange>
      </w:pPr>
      <w:ins w:id="6145" w:author="Hugo" w:date="2011-05-06T22:44:00Z">
        <w:r w:rsidRPr="005F5EBF">
          <w:t xml:space="preserve">Na criação de uma base de dados do utilizador, este pode optar por incluir, de forma automática, os dados da base de dados existente no sistema. Para tal, deve seleccionar que o pretende fazer e escolher o ficheiro que corresponde à base de dados do sistema (que previamente foi descarregado a partir do site), que fica armazenado na variável </w:t>
        </w:r>
        <w:proofErr w:type="spellStart"/>
        <w:r w:rsidRPr="009E559A">
          <w:rPr>
            <w:rStyle w:val="codCarcter"/>
            <w:rPrChange w:id="6146" w:author="Isa" w:date="2011-05-29T01:39:00Z">
              <w:rPr/>
            </w:rPrChange>
          </w:rPr>
          <w:t>dbfile</w:t>
        </w:r>
        <w:proofErr w:type="spellEnd"/>
        <w:r w:rsidRPr="005F5EBF">
          <w:t xml:space="preserve">. Esse ficheiro é lido, através do método </w:t>
        </w:r>
        <w:proofErr w:type="spellStart"/>
        <w:proofErr w:type="gramStart"/>
        <w:r w:rsidRPr="009E559A">
          <w:rPr>
            <w:rStyle w:val="codCarcter"/>
            <w:rPrChange w:id="6147" w:author="Isa" w:date="2011-05-29T01:39:00Z">
              <w:rPr/>
            </w:rPrChange>
          </w:rPr>
          <w:t>readData</w:t>
        </w:r>
        <w:proofErr w:type="spellEnd"/>
        <w:r w:rsidRPr="009E559A">
          <w:rPr>
            <w:rStyle w:val="codCarcter"/>
            <w:rPrChange w:id="6148" w:author="Isa" w:date="2011-05-29T01:39:00Z">
              <w:rPr/>
            </w:rPrChange>
          </w:rPr>
          <w:t>(</w:t>
        </w:r>
        <w:proofErr w:type="spellStart"/>
        <w:r w:rsidRPr="009E559A">
          <w:rPr>
            <w:rStyle w:val="codCarcter"/>
            <w:rPrChange w:id="6149" w:author="Isa" w:date="2011-05-29T01:39:00Z">
              <w:rPr/>
            </w:rPrChange>
          </w:rPr>
          <w:t>dbfile</w:t>
        </w:r>
        <w:proofErr w:type="spellEnd"/>
        <w:proofErr w:type="gramEnd"/>
        <w:r w:rsidRPr="009E559A">
          <w:rPr>
            <w:rStyle w:val="codCarcter"/>
            <w:rPrChange w:id="6150" w:author="Isa" w:date="2011-05-29T01:39:00Z">
              <w:rPr/>
            </w:rPrChange>
          </w:rPr>
          <w:t>)</w:t>
        </w:r>
        <w:r w:rsidRPr="005F5EBF">
          <w:t xml:space="preserve"> e é verificada a validade dos dados. Caso os dados sejam válidos, é reportado o sucesso da operação. Caso contrário, o utilizador é informado que não foi possível fazer </w:t>
        </w:r>
        <w:proofErr w:type="spellStart"/>
        <w:r w:rsidRPr="009E559A">
          <w:rPr>
            <w:i/>
            <w:rPrChange w:id="6151" w:author="Isa" w:date="2011-05-29T01:39:00Z">
              <w:rPr/>
            </w:rPrChange>
          </w:rPr>
          <w:t>upload</w:t>
        </w:r>
        <w:proofErr w:type="spellEnd"/>
        <w:r w:rsidRPr="005F5EBF">
          <w:t xml:space="preserve"> do ficheiro escolhido.</w:t>
        </w:r>
      </w:ins>
    </w:p>
    <w:p w14:paraId="41518AC9" w14:textId="77777777" w:rsidR="005F5EBF" w:rsidRDefault="005F5EBF">
      <w:pPr>
        <w:rPr>
          <w:ins w:id="6152" w:author="Hugo" w:date="2011-05-06T23:18:00Z"/>
        </w:rPr>
        <w:pPrChange w:id="6153" w:author="Hugo" w:date="2011-05-06T22:44:00Z">
          <w:pPr>
            <w:pStyle w:val="Cabealho2"/>
          </w:pPr>
        </w:pPrChange>
      </w:pPr>
    </w:p>
    <w:p w14:paraId="213E31EE" w14:textId="77777777" w:rsidR="00FA585D" w:rsidRDefault="00FA585D">
      <w:pPr>
        <w:rPr>
          <w:ins w:id="6154" w:author="Hugo" w:date="2011-05-06T23:18:00Z"/>
        </w:rPr>
        <w:pPrChange w:id="6155" w:author="Hugo" w:date="2011-05-06T22:44:00Z">
          <w:pPr>
            <w:pStyle w:val="Cabealho2"/>
          </w:pPr>
        </w:pPrChange>
      </w:pPr>
    </w:p>
    <w:p w14:paraId="6A0E4E00" w14:textId="77777777" w:rsidR="00FA585D" w:rsidRDefault="00FA585D">
      <w:pPr>
        <w:rPr>
          <w:ins w:id="6156" w:author="Hugo" w:date="2011-05-06T23:18:00Z"/>
        </w:rPr>
        <w:pPrChange w:id="6157" w:author="Hugo" w:date="2011-05-06T22:44:00Z">
          <w:pPr>
            <w:pStyle w:val="Cabealho2"/>
          </w:pPr>
        </w:pPrChange>
      </w:pPr>
    </w:p>
    <w:p w14:paraId="41D34E56" w14:textId="77777777" w:rsidR="00FA585D" w:rsidRDefault="00FA585D">
      <w:pPr>
        <w:rPr>
          <w:ins w:id="6158" w:author="Hugo" w:date="2011-05-06T23:18:00Z"/>
        </w:rPr>
        <w:pPrChange w:id="6159" w:author="Hugo" w:date="2011-05-06T22:44:00Z">
          <w:pPr>
            <w:pStyle w:val="Cabealho2"/>
          </w:pPr>
        </w:pPrChange>
      </w:pPr>
    </w:p>
    <w:p w14:paraId="6E144567" w14:textId="77777777" w:rsidR="00FA585D" w:rsidRDefault="00FA585D">
      <w:pPr>
        <w:rPr>
          <w:ins w:id="6160" w:author="Hugo" w:date="2011-05-06T23:18:00Z"/>
        </w:rPr>
        <w:pPrChange w:id="6161" w:author="Hugo" w:date="2011-05-06T22:44:00Z">
          <w:pPr>
            <w:pStyle w:val="Cabealho2"/>
          </w:pPr>
        </w:pPrChange>
      </w:pPr>
    </w:p>
    <w:p w14:paraId="1AB781F9" w14:textId="77777777" w:rsidR="00FA585D" w:rsidRDefault="00FA585D">
      <w:pPr>
        <w:rPr>
          <w:ins w:id="6162" w:author="Hugo" w:date="2011-05-06T23:18:00Z"/>
        </w:rPr>
        <w:pPrChange w:id="6163" w:author="Hugo" w:date="2011-05-06T22:44:00Z">
          <w:pPr>
            <w:pStyle w:val="Cabealho2"/>
          </w:pPr>
        </w:pPrChange>
      </w:pPr>
    </w:p>
    <w:p w14:paraId="62710824" w14:textId="77777777" w:rsidR="00FA585D" w:rsidRDefault="00FA585D">
      <w:pPr>
        <w:rPr>
          <w:ins w:id="6164" w:author="Hugo" w:date="2011-05-06T23:18:00Z"/>
        </w:rPr>
        <w:pPrChange w:id="6165" w:author="Hugo" w:date="2011-05-06T22:44:00Z">
          <w:pPr>
            <w:pStyle w:val="Cabealho2"/>
          </w:pPr>
        </w:pPrChange>
      </w:pPr>
    </w:p>
    <w:p w14:paraId="2552312F" w14:textId="77777777" w:rsidR="00FA585D" w:rsidRPr="008B2F5C" w:rsidRDefault="00FA585D">
      <w:pPr>
        <w:rPr>
          <w:ins w:id="6166" w:author="Hugo" w:date="2011-05-06T22:38:00Z"/>
        </w:rPr>
        <w:pPrChange w:id="6167" w:author="Hugo" w:date="2011-05-06T22:44:00Z">
          <w:pPr>
            <w:pStyle w:val="Cabealho2"/>
          </w:pPr>
        </w:pPrChange>
      </w:pPr>
    </w:p>
    <w:p w14:paraId="27BABC6A" w14:textId="5068D80A" w:rsidR="00271FE2" w:rsidRDefault="00271FE2" w:rsidP="00271FE2">
      <w:pPr>
        <w:pStyle w:val="Cabealho2"/>
        <w:rPr>
          <w:ins w:id="6168" w:author="Hugo" w:date="2011-05-06T23:17:00Z"/>
        </w:rPr>
      </w:pPr>
      <w:bookmarkStart w:id="6169" w:name="_Toc292488784"/>
      <w:ins w:id="6170" w:author="Isa" w:date="2011-05-06T22:11:00Z">
        <w:r>
          <w:t>8.4. Diagramas de Sequência relativos às operações de Comparação</w:t>
        </w:r>
      </w:ins>
      <w:bookmarkEnd w:id="6169"/>
    </w:p>
    <w:p w14:paraId="7EA9AF3B" w14:textId="77777777" w:rsidR="00C13915" w:rsidRDefault="00C13915">
      <w:pPr>
        <w:rPr>
          <w:ins w:id="6171" w:author="Hugo" w:date="2011-05-06T23:17:00Z"/>
        </w:rPr>
        <w:pPrChange w:id="6172" w:author="Hugo" w:date="2011-05-06T23:17:00Z">
          <w:pPr>
            <w:pStyle w:val="Cabealho2"/>
          </w:pPr>
        </w:pPrChange>
      </w:pPr>
    </w:p>
    <w:p w14:paraId="7E00FCA8" w14:textId="5D35A553" w:rsidR="00C13915" w:rsidRPr="008B2F5C" w:rsidDel="00FA585D" w:rsidRDefault="00C13915">
      <w:pPr>
        <w:pStyle w:val="Cabealho3"/>
        <w:rPr>
          <w:ins w:id="6173" w:author="Isa" w:date="2011-05-06T22:11:00Z"/>
          <w:del w:id="6174" w:author="Hugo" w:date="2011-05-06T23:18:00Z"/>
        </w:rPr>
        <w:pPrChange w:id="6175" w:author="Hugo" w:date="2011-05-06T23:18:00Z">
          <w:pPr>
            <w:pStyle w:val="Cabealho2"/>
          </w:pPr>
        </w:pPrChange>
      </w:pPr>
    </w:p>
    <w:p w14:paraId="22BFE52D" w14:textId="6DDE07A3" w:rsidR="00271FE2" w:rsidRPr="009A7170" w:rsidDel="009D6FD5" w:rsidRDefault="009D6FD5">
      <w:pPr>
        <w:pStyle w:val="Cabealho3"/>
        <w:rPr>
          <w:ins w:id="6176" w:author="Isa" w:date="2011-05-06T22:10:00Z"/>
          <w:del w:id="6177" w:author="Hugo" w:date="2011-05-06T22:49:00Z"/>
          <w:lang w:val="en-US"/>
          <w:rPrChange w:id="6178" w:author="Hugo" w:date="2011-05-06T23:19:00Z">
            <w:rPr>
              <w:ins w:id="6179" w:author="Isa" w:date="2011-05-06T22:10:00Z"/>
              <w:del w:id="6180" w:author="Hugo" w:date="2011-05-06T22:49:00Z"/>
            </w:rPr>
          </w:rPrChange>
        </w:rPr>
        <w:pPrChange w:id="6181" w:author="Hugo" w:date="2011-05-06T23:18:00Z">
          <w:pPr>
            <w:pStyle w:val="Cabealho2"/>
          </w:pPr>
        </w:pPrChange>
      </w:pPr>
      <w:bookmarkStart w:id="6182" w:name="_Toc292487306"/>
      <w:bookmarkStart w:id="6183" w:name="_Toc292488785"/>
      <w:ins w:id="6184" w:author="Hugo" w:date="2011-05-06T22:49:00Z">
        <w:r w:rsidRPr="00912A48">
          <w:rPr>
            <w:lang w:val="en-US"/>
          </w:rPr>
          <w:t>8.4</w:t>
        </w:r>
      </w:ins>
      <w:ins w:id="6185" w:author="Hugo" w:date="2011-05-06T23:18:00Z">
        <w:r w:rsidR="00FA585D" w:rsidRPr="001D1635">
          <w:rPr>
            <w:b w:val="0"/>
            <w:bCs w:val="0"/>
            <w:lang w:val="en-US"/>
          </w:rPr>
          <w:t>.1.</w:t>
        </w:r>
        <w:bookmarkEnd w:id="6182"/>
        <w:bookmarkEnd w:id="6183"/>
        <w:r w:rsidR="00FA585D" w:rsidRPr="001D1635">
          <w:rPr>
            <w:b w:val="0"/>
            <w:bCs w:val="0"/>
            <w:lang w:val="en-US"/>
          </w:rPr>
          <w:t xml:space="preserve"> </w:t>
        </w:r>
      </w:ins>
    </w:p>
    <w:p w14:paraId="7D4B9278" w14:textId="77777777" w:rsidR="00D55104" w:rsidRPr="008B2F5C" w:rsidRDefault="009D6FD5">
      <w:pPr>
        <w:pStyle w:val="Cabealho3"/>
        <w:rPr>
          <w:ins w:id="6186" w:author="Hugo" w:date="2011-05-06T23:17:00Z"/>
          <w:lang w:val="en-US"/>
        </w:rPr>
        <w:pPrChange w:id="6187" w:author="Hugo" w:date="2011-05-06T23:18:00Z">
          <w:pPr>
            <w:spacing w:after="0" w:line="240" w:lineRule="auto"/>
          </w:pPr>
        </w:pPrChange>
      </w:pPr>
      <w:bookmarkStart w:id="6188" w:name="_Toc292488786"/>
      <w:ins w:id="6189" w:author="Hugo" w:date="2011-05-06T22:49:00Z">
        <w:r w:rsidRPr="009A7170">
          <w:rPr>
            <w:lang w:val="en-US"/>
            <w:rPrChange w:id="6190" w:author="Hugo" w:date="2011-05-06T23:19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 xml:space="preserve">Select a set of </w:t>
        </w:r>
        <w:proofErr w:type="spellStart"/>
        <w:r w:rsidRPr="009A7170">
          <w:rPr>
            <w:lang w:val="en-US"/>
            <w:rPrChange w:id="6191" w:author="Hugo" w:date="2011-05-06T23:19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>Softwares</w:t>
        </w:r>
        <w:proofErr w:type="spellEnd"/>
        <w:r w:rsidRPr="009A7170">
          <w:rPr>
            <w:lang w:val="en-US"/>
            <w:rPrChange w:id="6192" w:author="Hugo" w:date="2011-05-06T23:19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 xml:space="preserve"> to be used in comparison</w:t>
        </w:r>
      </w:ins>
      <w:bookmarkEnd w:id="6188"/>
    </w:p>
    <w:p w14:paraId="007AB621" w14:textId="77777777" w:rsidR="00C13915" w:rsidRPr="009A7170" w:rsidRDefault="00C13915">
      <w:pPr>
        <w:rPr>
          <w:ins w:id="6193" w:author="Hugo" w:date="2011-05-06T23:09:00Z"/>
          <w:lang w:val="en-US"/>
        </w:rPr>
        <w:pPrChange w:id="6194" w:author="Hugo" w:date="2011-05-06T23:17:00Z">
          <w:pPr>
            <w:spacing w:after="0" w:line="240" w:lineRule="auto"/>
          </w:pPr>
        </w:pPrChange>
      </w:pPr>
    </w:p>
    <w:p w14:paraId="7E0BA249" w14:textId="573EF3E3" w:rsidR="009D6FD5" w:rsidRPr="00FA585D" w:rsidRDefault="00D55104">
      <w:pPr>
        <w:rPr>
          <w:ins w:id="6195" w:author="Hugo" w:date="2011-05-06T22:49:00Z"/>
          <w:rFonts w:eastAsiaTheme="majorEastAsia"/>
          <w:rPrChange w:id="6196" w:author="Hugo" w:date="2011-05-06T23:18:00Z">
            <w:rPr>
              <w:ins w:id="6197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198" w:author="Hugo" w:date="2011-05-06T23:17:00Z">
          <w:pPr>
            <w:spacing w:after="0" w:line="240" w:lineRule="auto"/>
          </w:pPr>
        </w:pPrChange>
      </w:pPr>
      <w:ins w:id="6199" w:author="Hugo" w:date="2011-05-06T23:09:00Z">
        <w:r>
          <w:rPr>
            <w:noProof/>
          </w:rPr>
          <w:drawing>
            <wp:inline distT="0" distB="0" distL="0" distR="0" wp14:anchorId="604A4685" wp14:editId="26ACDA2C">
              <wp:extent cx="5400040" cy="5850255"/>
              <wp:effectExtent l="0" t="0" r="0" b="0"/>
              <wp:docPr id="21" name="Imagem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a set of Softwares to be used in comparison.jpg"/>
                      <pic:cNvPicPr/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58502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F5DBC7D" w14:textId="4F66D687" w:rsidR="009D6FD5" w:rsidRPr="00FA585D" w:rsidRDefault="009D6FD5">
      <w:pPr>
        <w:rPr>
          <w:ins w:id="6200" w:author="Hugo" w:date="2011-05-06T22:49:00Z"/>
          <w:rFonts w:ascii="Times New Roman" w:hAnsi="Times New Roman" w:cs="Times New Roman"/>
          <w:sz w:val="24"/>
          <w:szCs w:val="24"/>
          <w:rPrChange w:id="6201" w:author="Hugo" w:date="2011-05-06T23:18:00Z">
            <w:rPr>
              <w:ins w:id="6202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203" w:author="Hugo" w:date="2011-05-06T22:49:00Z">
          <w:pPr>
            <w:spacing w:after="0" w:line="240" w:lineRule="auto"/>
            <w:jc w:val="left"/>
          </w:pPr>
        </w:pPrChange>
      </w:pPr>
    </w:p>
    <w:p w14:paraId="6A14C586" w14:textId="77777777" w:rsidR="009D6FD5" w:rsidRPr="009D6FD5" w:rsidRDefault="009D6FD5">
      <w:pPr>
        <w:ind w:firstLine="708"/>
        <w:rPr>
          <w:ins w:id="6204" w:author="Hugo" w:date="2011-05-06T22:49:00Z"/>
          <w:rFonts w:ascii="Times New Roman" w:hAnsi="Times New Roman" w:cs="Times New Roman"/>
          <w:sz w:val="24"/>
          <w:szCs w:val="24"/>
        </w:rPr>
        <w:pPrChange w:id="6205" w:author="Hugo" w:date="2011-05-06T23:29:00Z">
          <w:pPr>
            <w:spacing w:after="0" w:line="240" w:lineRule="auto"/>
          </w:pPr>
        </w:pPrChange>
      </w:pPr>
      <w:ins w:id="6206" w:author="Hugo" w:date="2011-05-06T22:49:00Z">
        <w:r w:rsidRPr="009D6FD5">
          <w:t xml:space="preserve">Depois do utilizador pedir a lista de softwares, esta é gerada através do método </w:t>
        </w:r>
        <w:proofErr w:type="spellStart"/>
        <w:proofErr w:type="gramStart"/>
        <w:r w:rsidRPr="003F3169">
          <w:rPr>
            <w:rStyle w:val="codCarcter"/>
            <w:rPrChange w:id="6207" w:author="Hugo" w:date="2011-05-06T23:29:00Z">
              <w:rPr/>
            </w:rPrChange>
          </w:rPr>
          <w:t>makeListSoftwares</w:t>
        </w:r>
        <w:proofErr w:type="spellEnd"/>
        <w:r w:rsidRPr="003F3169">
          <w:rPr>
            <w:rStyle w:val="codCarcter"/>
            <w:rPrChange w:id="6208" w:author="Hugo" w:date="2011-05-06T23:29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209" w:author="Hugo" w:date="2011-05-06T23:29:00Z">
              <w:rPr/>
            </w:rPrChange>
          </w:rPr>
          <w:t>)</w:t>
        </w:r>
        <w:r w:rsidRPr="009D6FD5">
          <w:t xml:space="preserve"> e é armazenada na variável </w:t>
        </w:r>
        <w:proofErr w:type="spellStart"/>
        <w:r w:rsidRPr="003F3169">
          <w:rPr>
            <w:rStyle w:val="codCarcter"/>
            <w:rPrChange w:id="6210" w:author="Hugo" w:date="2011-05-06T23:29:00Z">
              <w:rPr/>
            </w:rPrChange>
          </w:rPr>
          <w:t>list</w:t>
        </w:r>
        <w:proofErr w:type="spellEnd"/>
        <w:r w:rsidRPr="009D6FD5">
          <w:t>.</w:t>
        </w:r>
      </w:ins>
    </w:p>
    <w:p w14:paraId="39EA95C6" w14:textId="696ED615" w:rsidR="009D6FD5" w:rsidRPr="009D6FD5" w:rsidRDefault="009D6FD5">
      <w:pPr>
        <w:ind w:firstLine="708"/>
        <w:rPr>
          <w:ins w:id="6211" w:author="Hugo" w:date="2011-05-06T22:49:00Z"/>
          <w:rFonts w:ascii="Times New Roman" w:hAnsi="Times New Roman" w:cs="Times New Roman"/>
          <w:sz w:val="24"/>
          <w:szCs w:val="24"/>
        </w:rPr>
        <w:pPrChange w:id="6212" w:author="Hugo" w:date="2011-05-06T23:29:00Z">
          <w:pPr>
            <w:spacing w:after="0" w:line="240" w:lineRule="auto"/>
          </w:pPr>
        </w:pPrChange>
      </w:pPr>
      <w:ins w:id="6213" w:author="Hugo" w:date="2011-05-06T22:49:00Z">
        <w:r w:rsidRPr="009D6FD5">
          <w:lastRenderedPageBreak/>
          <w:t xml:space="preserve">A lista é apresentada através do método </w:t>
        </w:r>
        <w:proofErr w:type="spellStart"/>
        <w:proofErr w:type="gramStart"/>
        <w:r w:rsidRPr="003F3169">
          <w:rPr>
            <w:rStyle w:val="codCarcter"/>
            <w:rPrChange w:id="6214" w:author="Hugo" w:date="2011-05-06T23:29:00Z">
              <w:rPr/>
            </w:rPrChange>
          </w:rPr>
          <w:t>showList</w:t>
        </w:r>
        <w:proofErr w:type="spellEnd"/>
        <w:r w:rsidRPr="003F3169">
          <w:rPr>
            <w:rStyle w:val="codCarcter"/>
            <w:rPrChange w:id="6215" w:author="Hugo" w:date="2011-05-06T23:29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216" w:author="Hugo" w:date="2011-05-06T23:29:00Z">
              <w:rPr/>
            </w:rPrChange>
          </w:rPr>
          <w:t>)</w:t>
        </w:r>
        <w:r w:rsidRPr="009D6FD5">
          <w:t>. Aí, o utili</w:t>
        </w:r>
        <w:r w:rsidR="003F3169">
          <w:t xml:space="preserve">zador irá seleccionar quais os </w:t>
        </w:r>
      </w:ins>
      <w:ins w:id="6217" w:author="Hugo" w:date="2011-05-06T23:29:00Z">
        <w:r w:rsidR="003F3169">
          <w:t>S</w:t>
        </w:r>
      </w:ins>
      <w:ins w:id="6218" w:author="Hugo" w:date="2011-05-06T22:49:00Z">
        <w:r w:rsidRPr="009D6FD5">
          <w:t xml:space="preserve">oftwares que </w:t>
        </w:r>
      </w:ins>
      <w:ins w:id="6219" w:author="Isa" w:date="2011-05-29T01:40:00Z">
        <w:r w:rsidR="009E559A">
          <w:t>pretende envolver no processo de comparação</w:t>
        </w:r>
      </w:ins>
      <w:ins w:id="6220" w:author="Hugo" w:date="2011-05-06T22:49:00Z">
        <w:del w:id="6221" w:author="Isa" w:date="2011-05-29T01:40:00Z">
          <w:r w:rsidRPr="009D6FD5" w:rsidDel="009E559A">
            <w:delText>quererá usar mais tarde na comparação</w:delText>
          </w:r>
        </w:del>
        <w:r w:rsidRPr="009D6FD5">
          <w:t xml:space="preserve">. </w:t>
        </w:r>
        <w:del w:id="6222" w:author="Isa" w:date="2011-05-29T01:41:00Z">
          <w:r w:rsidRPr="009D6FD5" w:rsidDel="009E559A">
            <w:delText>Quando</w:delText>
          </w:r>
        </w:del>
      </w:ins>
      <w:ins w:id="6223" w:author="Isa" w:date="2011-05-29T01:41:00Z">
        <w:r w:rsidR="009E559A">
          <w:t>Após</w:t>
        </w:r>
      </w:ins>
      <w:ins w:id="6224" w:author="Hugo" w:date="2011-05-06T22:49:00Z">
        <w:r w:rsidRPr="009D6FD5">
          <w:t xml:space="preserve"> </w:t>
        </w:r>
        <w:del w:id="6225" w:author="Isa" w:date="2011-05-29T01:41:00Z">
          <w:r w:rsidRPr="009D6FD5" w:rsidDel="009E559A">
            <w:delText xml:space="preserve">tiver </w:delText>
          </w:r>
        </w:del>
        <w:r w:rsidRPr="009D6FD5">
          <w:t>termina</w:t>
        </w:r>
      </w:ins>
      <w:ins w:id="6226" w:author="Isa" w:date="2011-05-29T01:41:00Z">
        <w:r w:rsidR="009E559A">
          <w:t>r</w:t>
        </w:r>
      </w:ins>
      <w:ins w:id="6227" w:author="Hugo" w:date="2011-05-06T22:49:00Z">
        <w:del w:id="6228" w:author="Isa" w:date="2011-05-29T01:41:00Z">
          <w:r w:rsidRPr="009D6FD5" w:rsidDel="009E559A">
            <w:delText>do</w:delText>
          </w:r>
        </w:del>
        <w:r w:rsidRPr="009D6FD5">
          <w:t xml:space="preserve"> a sua selecção, este deverá clicar no botão </w:t>
        </w:r>
        <w:proofErr w:type="spellStart"/>
        <w:r w:rsidRPr="00F814C1">
          <w:rPr>
            <w:i/>
            <w:color w:val="FF0000"/>
            <w:rPrChange w:id="6229" w:author="Isa" w:date="2011-05-29T01:41:00Z">
              <w:rPr/>
            </w:rPrChange>
          </w:rPr>
          <w:t>Proceed</w:t>
        </w:r>
        <w:proofErr w:type="spellEnd"/>
        <w:r w:rsidRPr="009D6FD5">
          <w:t xml:space="preserve">. As escolhas são lidas através do método </w:t>
        </w:r>
        <w:proofErr w:type="spellStart"/>
        <w:proofErr w:type="gramStart"/>
        <w:r w:rsidRPr="003F3169">
          <w:rPr>
            <w:rStyle w:val="codCarcter"/>
            <w:rPrChange w:id="6230" w:author="Hugo" w:date="2011-05-06T23:28:00Z">
              <w:rPr/>
            </w:rPrChange>
          </w:rPr>
          <w:t>readChoices</w:t>
        </w:r>
        <w:proofErr w:type="spellEnd"/>
        <w:r w:rsidRPr="003F3169">
          <w:rPr>
            <w:rStyle w:val="codCarcter"/>
            <w:rPrChange w:id="6231" w:author="Hugo" w:date="2011-05-06T23:28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232" w:author="Hugo" w:date="2011-05-06T23:28:00Z">
              <w:rPr/>
            </w:rPrChange>
          </w:rPr>
          <w:t>)</w:t>
        </w:r>
        <w:r w:rsidRPr="009D6FD5">
          <w:t xml:space="preserve"> e guardadas na variável </w:t>
        </w:r>
        <w:proofErr w:type="spellStart"/>
        <w:r w:rsidRPr="003F3169">
          <w:rPr>
            <w:rStyle w:val="codCarcter"/>
            <w:rPrChange w:id="6233" w:author="Hugo" w:date="2011-05-06T23:28:00Z">
              <w:rPr/>
            </w:rPrChange>
          </w:rPr>
          <w:t>choices</w:t>
        </w:r>
        <w:proofErr w:type="spellEnd"/>
        <w:r w:rsidRPr="009D6FD5">
          <w:t>. No caso de não terem sido feitas escolhas, será reportado ao utilizador que nenhuma escolha foi feita e o processo de escolha será recomeçado. Também no caso de haver al</w:t>
        </w:r>
        <w:r w:rsidR="003F3169">
          <w:t xml:space="preserve">gum problema com a leitura dos </w:t>
        </w:r>
      </w:ins>
      <w:ins w:id="6234" w:author="Hugo" w:date="2011-05-06T23:28:00Z">
        <w:r w:rsidR="003F3169">
          <w:t>S</w:t>
        </w:r>
      </w:ins>
      <w:ins w:id="6235" w:author="Hugo" w:date="2011-05-06T22:49:00Z">
        <w:r w:rsidRPr="009D6FD5">
          <w:t>oftwares, será reportado um erro e a operação será cancelada.</w:t>
        </w:r>
      </w:ins>
    </w:p>
    <w:p w14:paraId="77809C93" w14:textId="0E445F95" w:rsidR="009D6FD5" w:rsidRPr="009D6FD5" w:rsidDel="00F814C1" w:rsidRDefault="009D6FD5">
      <w:pPr>
        <w:ind w:firstLine="708"/>
        <w:rPr>
          <w:ins w:id="6236" w:author="Hugo" w:date="2011-05-06T22:49:00Z"/>
          <w:del w:id="6237" w:author="Isa" w:date="2011-05-29T01:43:00Z"/>
          <w:rFonts w:ascii="Times New Roman" w:hAnsi="Times New Roman" w:cs="Times New Roman"/>
          <w:sz w:val="24"/>
          <w:szCs w:val="24"/>
        </w:rPr>
        <w:pPrChange w:id="6238" w:author="Hugo" w:date="2011-05-06T23:29:00Z">
          <w:pPr>
            <w:spacing w:after="0" w:line="240" w:lineRule="auto"/>
          </w:pPr>
        </w:pPrChange>
      </w:pPr>
      <w:ins w:id="6239" w:author="Hugo" w:date="2011-05-06T22:49:00Z">
        <w:r w:rsidRPr="009D6FD5">
          <w:t>Se o processo de escolha fo</w:t>
        </w:r>
      </w:ins>
      <w:ins w:id="6240" w:author="Isa" w:date="2011-05-29T01:42:00Z">
        <w:r w:rsidR="00F814C1">
          <w:t>r</w:t>
        </w:r>
      </w:ins>
      <w:ins w:id="6241" w:author="Hugo" w:date="2011-05-06T22:49:00Z">
        <w:del w:id="6242" w:author="Isa" w:date="2011-05-29T01:42:00Z">
          <w:r w:rsidRPr="009D6FD5" w:rsidDel="00F814C1">
            <w:delText>i</w:delText>
          </w:r>
        </w:del>
        <w:r w:rsidRPr="009D6FD5">
          <w:t xml:space="preserve"> </w:t>
        </w:r>
        <w:proofErr w:type="gramStart"/>
        <w:r w:rsidRPr="009D6FD5">
          <w:t>bem sucedido</w:t>
        </w:r>
        <w:proofErr w:type="gramEnd"/>
        <w:r w:rsidRPr="009D6FD5">
          <w:t xml:space="preserve">, o número de escolhas é armazenado na variável </w:t>
        </w:r>
        <w:proofErr w:type="spellStart"/>
        <w:r w:rsidRPr="003F3169">
          <w:rPr>
            <w:rStyle w:val="codCarcter"/>
            <w:rPrChange w:id="6243" w:author="Hugo" w:date="2011-05-06T23:28:00Z">
              <w:rPr/>
            </w:rPrChange>
          </w:rPr>
          <w:t>numSW</w:t>
        </w:r>
        <w:proofErr w:type="spellEnd"/>
        <w:r w:rsidRPr="009D6FD5">
          <w:t xml:space="preserve">. Na variável </w:t>
        </w:r>
        <w:proofErr w:type="spellStart"/>
        <w:r w:rsidRPr="003F3169">
          <w:rPr>
            <w:rStyle w:val="codCarcter"/>
            <w:rPrChange w:id="6244" w:author="Hugo" w:date="2011-05-06T23:28:00Z">
              <w:rPr/>
            </w:rPrChange>
          </w:rPr>
          <w:t>listSW</w:t>
        </w:r>
        <w:proofErr w:type="spellEnd"/>
        <w:r w:rsidR="003F3169">
          <w:t xml:space="preserve">, é armazenada a tabela dos </w:t>
        </w:r>
      </w:ins>
      <w:ins w:id="6245" w:author="Hugo" w:date="2011-05-06T23:29:00Z">
        <w:r w:rsidR="003F3169">
          <w:t>S</w:t>
        </w:r>
      </w:ins>
      <w:ins w:id="6246" w:author="Hugo" w:date="2011-05-06T22:49:00Z">
        <w:r w:rsidRPr="009D6FD5">
          <w:t xml:space="preserve">oftwares que o utilizador escolheu. Esta tabela é gerada pelo método </w:t>
        </w:r>
        <w:proofErr w:type="spellStart"/>
        <w:r w:rsidRPr="003F3169">
          <w:rPr>
            <w:rStyle w:val="codCarcter"/>
            <w:rPrChange w:id="6247" w:author="Hugo" w:date="2011-05-06T23:28:00Z">
              <w:rPr/>
            </w:rPrChange>
          </w:rPr>
          <w:t>filtersDB</w:t>
        </w:r>
        <w:proofErr w:type="spellEnd"/>
        <w:r w:rsidRPr="009D6FD5">
          <w:t>, em que as escolhas (</w:t>
        </w:r>
        <w:del w:id="6248" w:author="Isa" w:date="2011-05-29T01:42:00Z">
          <w:r w:rsidRPr="009D6FD5" w:rsidDel="00F814C1">
            <w:delText>a</w:delText>
          </w:r>
        </w:del>
        <w:del w:id="6249" w:author="Isa" w:date="2011-05-29T01:43:00Z">
          <w:r w:rsidRPr="009D6FD5" w:rsidDel="00F814C1">
            <w:delText xml:space="preserve"> </w:delText>
          </w:r>
        </w:del>
        <w:r w:rsidRPr="009D6FD5">
          <w:t xml:space="preserve">variável </w:t>
        </w:r>
        <w:proofErr w:type="spellStart"/>
        <w:r w:rsidRPr="003F3169">
          <w:rPr>
            <w:rStyle w:val="codCarcter"/>
            <w:rPrChange w:id="6250" w:author="Hugo" w:date="2011-05-06T23:28:00Z">
              <w:rPr/>
            </w:rPrChange>
          </w:rPr>
          <w:t>choices</w:t>
        </w:r>
        <w:proofErr w:type="spellEnd"/>
        <w:r w:rsidRPr="009D6FD5">
          <w:t>) são passadas como argumento</w:t>
        </w:r>
      </w:ins>
      <w:ins w:id="6251" w:author="Isa" w:date="2011-05-29T01:43:00Z">
        <w:r w:rsidR="00F814C1">
          <w:t xml:space="preserve">. </w:t>
        </w:r>
      </w:ins>
      <w:ins w:id="6252" w:author="Hugo" w:date="2011-05-06T22:49:00Z">
        <w:del w:id="6253" w:author="Isa" w:date="2011-05-29T01:43:00Z">
          <w:r w:rsidRPr="009D6FD5" w:rsidDel="00F814C1">
            <w:delText>.</w:delText>
          </w:r>
        </w:del>
      </w:ins>
    </w:p>
    <w:p w14:paraId="1C03B6D4" w14:textId="77777777" w:rsidR="009D6FD5" w:rsidRPr="009D6FD5" w:rsidRDefault="009D6FD5">
      <w:pPr>
        <w:ind w:firstLine="708"/>
        <w:rPr>
          <w:ins w:id="6254" w:author="Hugo" w:date="2011-05-06T22:49:00Z"/>
          <w:rFonts w:ascii="Times New Roman" w:hAnsi="Times New Roman" w:cs="Times New Roman"/>
          <w:sz w:val="24"/>
          <w:szCs w:val="24"/>
        </w:rPr>
        <w:pPrChange w:id="6255" w:author="Isa" w:date="2011-05-29T01:43:00Z">
          <w:pPr>
            <w:spacing w:after="0" w:line="240" w:lineRule="auto"/>
          </w:pPr>
        </w:pPrChange>
      </w:pPr>
      <w:ins w:id="6256" w:author="Hugo" w:date="2011-05-06T22:49:00Z">
        <w:r w:rsidRPr="009D6FD5">
          <w:t>No final, é anunciado o sucesso da operação.</w:t>
        </w:r>
      </w:ins>
    </w:p>
    <w:p w14:paraId="126EB56B" w14:textId="77777777" w:rsidR="009D6FD5" w:rsidRPr="003563AD" w:rsidRDefault="009D6FD5" w:rsidP="009D6FD5">
      <w:pPr>
        <w:pStyle w:val="Cabealho3"/>
        <w:rPr>
          <w:ins w:id="6257" w:author="Hugo" w:date="2011-05-06T22:50:00Z"/>
          <w:rPrChange w:id="6258" w:author="Hugo" w:date="2011-05-06T23:08:00Z">
            <w:rPr>
              <w:ins w:id="6259" w:author="Hugo" w:date="2011-05-06T22:50:00Z"/>
              <w:lang w:val="en-US"/>
            </w:rPr>
          </w:rPrChange>
        </w:rPr>
      </w:pPr>
    </w:p>
    <w:p w14:paraId="1DD4899E" w14:textId="24DD68F6" w:rsidR="009D6FD5" w:rsidRDefault="009D6FD5">
      <w:pPr>
        <w:pStyle w:val="Cabealho3"/>
        <w:rPr>
          <w:ins w:id="6260" w:author="Hugo" w:date="2011-05-06T23:28:00Z"/>
          <w:lang w:val="en-US"/>
        </w:rPr>
        <w:pPrChange w:id="6261" w:author="Hugo" w:date="2011-05-06T22:50:00Z">
          <w:pPr>
            <w:spacing w:after="0" w:line="240" w:lineRule="auto"/>
          </w:pPr>
        </w:pPrChange>
      </w:pPr>
      <w:bookmarkStart w:id="6262" w:name="_Toc292488787"/>
      <w:ins w:id="6263" w:author="Hugo" w:date="2011-05-06T22:50:00Z">
        <w:r w:rsidRPr="008B2F5C">
          <w:rPr>
            <w:lang w:val="en-US"/>
          </w:rPr>
          <w:t xml:space="preserve">8.4.2. </w:t>
        </w:r>
      </w:ins>
      <w:ins w:id="6264" w:author="Hugo" w:date="2011-05-06T22:49:00Z">
        <w:r w:rsidRPr="009D6FD5">
          <w:rPr>
            <w:lang w:val="en-US"/>
            <w:rPrChange w:id="6265" w:author="Hugo" w:date="2011-05-06T22:50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>Select characteristics to be used in comparison</w:t>
        </w:r>
      </w:ins>
      <w:bookmarkEnd w:id="6262"/>
    </w:p>
    <w:p w14:paraId="3C7C345D" w14:textId="77777777" w:rsidR="003F3169" w:rsidRPr="003F3169" w:rsidRDefault="003F3169">
      <w:pPr>
        <w:rPr>
          <w:ins w:id="6266" w:author="Hugo" w:date="2011-05-06T22:49:00Z"/>
          <w:lang w:val="en-US"/>
          <w:rPrChange w:id="6267" w:author="Hugo" w:date="2011-05-06T23:28:00Z">
            <w:rPr>
              <w:ins w:id="6268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269" w:author="Hugo" w:date="2011-05-06T23:28:00Z">
          <w:pPr>
            <w:spacing w:after="0" w:line="240" w:lineRule="auto"/>
          </w:pPr>
        </w:pPrChange>
      </w:pPr>
    </w:p>
    <w:p w14:paraId="7DB02220" w14:textId="5CB088A4" w:rsidR="009D6FD5" w:rsidRPr="009D6FD5" w:rsidRDefault="009D6FD5">
      <w:pPr>
        <w:jc w:val="center"/>
        <w:rPr>
          <w:ins w:id="6270" w:author="Hugo" w:date="2011-05-06T22:49:00Z"/>
          <w:rFonts w:ascii="Times New Roman" w:hAnsi="Times New Roman" w:cs="Times New Roman"/>
          <w:sz w:val="24"/>
          <w:szCs w:val="24"/>
          <w:lang w:val="en-US"/>
          <w:rPrChange w:id="6271" w:author="Hugo" w:date="2011-05-06T22:50:00Z">
            <w:rPr>
              <w:ins w:id="6272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273" w:author="Hugo" w:date="2011-05-06T22:50:00Z">
          <w:pPr>
            <w:spacing w:after="0" w:line="240" w:lineRule="auto"/>
            <w:jc w:val="left"/>
          </w:pPr>
        </w:pPrChange>
      </w:pPr>
      <w:ins w:id="6274" w:author="Hugo" w:date="2011-05-06T22:50:00Z">
        <w:r>
          <w:rPr>
            <w:rFonts w:ascii="Times New Roman" w:hAnsi="Times New Roman" w:cs="Times New Roman"/>
            <w:noProof/>
            <w:sz w:val="24"/>
            <w:szCs w:val="24"/>
            <w:rPrChange w:id="6275" w:author="Unknown">
              <w:rPr>
                <w:noProof/>
              </w:rPr>
            </w:rPrChange>
          </w:rPr>
          <w:drawing>
            <wp:inline distT="0" distB="0" distL="0" distR="0" wp14:anchorId="7B76DEC8" wp14:editId="5F7D3999">
              <wp:extent cx="4765777" cy="5162550"/>
              <wp:effectExtent l="0" t="0" r="0" b="0"/>
              <wp:docPr id="22" name="Imagem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the characteristics to be used in comparison.jpg"/>
                      <pic:cNvPicPr/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71360" cy="516859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91A1A83" w14:textId="664918ED" w:rsidR="009D6FD5" w:rsidRPr="009D6FD5" w:rsidRDefault="00F814C1">
      <w:pPr>
        <w:ind w:firstLine="708"/>
        <w:rPr>
          <w:ins w:id="6276" w:author="Hugo" w:date="2011-05-06T22:49:00Z"/>
          <w:rFonts w:ascii="Times New Roman" w:hAnsi="Times New Roman" w:cs="Times New Roman"/>
          <w:sz w:val="24"/>
          <w:szCs w:val="24"/>
        </w:rPr>
        <w:pPrChange w:id="6277" w:author="Hugo" w:date="2011-05-06T23:30:00Z">
          <w:pPr>
            <w:spacing w:after="0" w:line="240" w:lineRule="auto"/>
          </w:pPr>
        </w:pPrChange>
      </w:pPr>
      <w:ins w:id="6278" w:author="Isa" w:date="2011-05-29T01:43:00Z">
        <w:r>
          <w:lastRenderedPageBreak/>
          <w:t>Nesta acção o</w:t>
        </w:r>
      </w:ins>
      <w:ins w:id="6279" w:author="Hugo" w:date="2011-05-06T22:49:00Z">
        <w:del w:id="6280" w:author="Isa" w:date="2011-05-29T01:43:00Z">
          <w:r w:rsidR="009D6FD5" w:rsidRPr="009D6FD5" w:rsidDel="00F814C1">
            <w:delText>O</w:delText>
          </w:r>
        </w:del>
        <w:r w:rsidR="009D6FD5" w:rsidRPr="009D6FD5">
          <w:t xml:space="preserve"> utilizador deve escolher </w:t>
        </w:r>
        <w:del w:id="6281" w:author="Isa" w:date="2011-05-29T01:43:00Z">
          <w:r w:rsidR="009D6FD5" w:rsidRPr="009D6FD5" w:rsidDel="00F814C1">
            <w:delText xml:space="preserve">aqui </w:delText>
          </w:r>
        </w:del>
        <w:r w:rsidR="009D6FD5" w:rsidRPr="009D6FD5">
          <w:t xml:space="preserve">as características que pretende usar na comparação. A lista de características é gerada pelo método </w:t>
        </w:r>
        <w:proofErr w:type="spellStart"/>
        <w:proofErr w:type="gramStart"/>
        <w:r w:rsidR="009D6FD5" w:rsidRPr="003F3169">
          <w:rPr>
            <w:rStyle w:val="codCarcter"/>
            <w:rPrChange w:id="6282" w:author="Hugo" w:date="2011-05-06T23:30:00Z">
              <w:rPr/>
            </w:rPrChange>
          </w:rPr>
          <w:t>makeListCharacteristics</w:t>
        </w:r>
        <w:proofErr w:type="spellEnd"/>
        <w:r w:rsidR="009D6FD5" w:rsidRPr="003F3169">
          <w:rPr>
            <w:rStyle w:val="codCarcter"/>
            <w:rPrChange w:id="6283" w:author="Hugo" w:date="2011-05-06T23:30:00Z">
              <w:rPr/>
            </w:rPrChange>
          </w:rPr>
          <w:t>(</w:t>
        </w:r>
        <w:proofErr w:type="gramEnd"/>
        <w:r w:rsidR="009D6FD5" w:rsidRPr="003F3169">
          <w:rPr>
            <w:rStyle w:val="codCarcter"/>
            <w:rPrChange w:id="6284" w:author="Hugo" w:date="2011-05-06T23:30:00Z">
              <w:rPr/>
            </w:rPrChange>
          </w:rPr>
          <w:t>)</w:t>
        </w:r>
        <w:r w:rsidR="009D6FD5" w:rsidRPr="009D6FD5">
          <w:t xml:space="preserve"> e é guardada em </w:t>
        </w:r>
        <w:proofErr w:type="spellStart"/>
        <w:r w:rsidR="009D6FD5" w:rsidRPr="003F3169">
          <w:rPr>
            <w:rStyle w:val="codCarcter"/>
            <w:rPrChange w:id="6285" w:author="Hugo" w:date="2011-05-06T23:30:00Z">
              <w:rPr/>
            </w:rPrChange>
          </w:rPr>
          <w:t>list</w:t>
        </w:r>
        <w:proofErr w:type="spellEnd"/>
        <w:r w:rsidR="009D6FD5" w:rsidRPr="009D6FD5">
          <w:t xml:space="preserve">. No caso de haver um problema na geração dessa lista, é reportada uma excepção e a operação é cancelada. Se não </w:t>
        </w:r>
        <w:del w:id="6286" w:author="Isa" w:date="2011-05-29T01:43:00Z">
          <w:r w:rsidR="009D6FD5" w:rsidRPr="009D6FD5" w:rsidDel="00F814C1">
            <w:delText>houver</w:delText>
          </w:r>
        </w:del>
      </w:ins>
      <w:ins w:id="6287" w:author="Isa" w:date="2011-05-29T01:43:00Z">
        <w:r>
          <w:t>ocorrer</w:t>
        </w:r>
      </w:ins>
      <w:ins w:id="6288" w:author="Hugo" w:date="2011-05-06T22:49:00Z">
        <w:r w:rsidR="009D6FD5" w:rsidRPr="009D6FD5">
          <w:t xml:space="preserve"> </w:t>
        </w:r>
      </w:ins>
      <w:ins w:id="6289" w:author="Isa" w:date="2011-05-29T01:43:00Z">
        <w:r>
          <w:t xml:space="preserve">qualquer </w:t>
        </w:r>
      </w:ins>
      <w:ins w:id="6290" w:author="Hugo" w:date="2011-05-06T22:49:00Z">
        <w:del w:id="6291" w:author="Isa" w:date="2011-05-29T01:43:00Z">
          <w:r w:rsidR="009D6FD5" w:rsidRPr="009D6FD5" w:rsidDel="00F814C1">
            <w:delText xml:space="preserve">nenhum </w:delText>
          </w:r>
        </w:del>
        <w:del w:id="6292" w:author="Isa" w:date="2011-05-29T01:44:00Z">
          <w:r w:rsidR="009D6FD5" w:rsidRPr="009D6FD5" w:rsidDel="00F814C1">
            <w:delText>problema</w:delText>
          </w:r>
        </w:del>
      </w:ins>
      <w:ins w:id="6293" w:author="Isa" w:date="2011-05-29T01:44:00Z">
        <w:r>
          <w:t>irregularidade</w:t>
        </w:r>
      </w:ins>
      <w:ins w:id="6294" w:author="Hugo" w:date="2011-05-06T22:49:00Z">
        <w:r w:rsidR="009D6FD5" w:rsidRPr="009D6FD5">
          <w:t xml:space="preserve">, esta lista é </w:t>
        </w:r>
        <w:del w:id="6295" w:author="Isa" w:date="2011-05-29T01:44:00Z">
          <w:r w:rsidR="009D6FD5" w:rsidRPr="009D6FD5" w:rsidDel="00F814C1">
            <w:delText>mostrada</w:delText>
          </w:r>
        </w:del>
      </w:ins>
      <w:ins w:id="6296" w:author="Isa" w:date="2011-05-29T01:44:00Z">
        <w:r>
          <w:t>surge</w:t>
        </w:r>
      </w:ins>
      <w:ins w:id="6297" w:author="Hugo" w:date="2011-05-06T22:49:00Z">
        <w:r w:rsidR="009D6FD5" w:rsidRPr="009D6FD5">
          <w:t xml:space="preserve"> </w:t>
        </w:r>
        <w:del w:id="6298" w:author="Isa" w:date="2011-05-29T01:44:00Z">
          <w:r w:rsidR="009D6FD5" w:rsidRPr="009D6FD5" w:rsidDel="00F814C1">
            <w:delText>através</w:delText>
          </w:r>
        </w:del>
      </w:ins>
      <w:ins w:id="6299" w:author="Isa" w:date="2011-05-29T01:44:00Z">
        <w:r>
          <w:t>a partir</w:t>
        </w:r>
      </w:ins>
      <w:ins w:id="6300" w:author="Hugo" w:date="2011-05-06T22:49:00Z">
        <w:r w:rsidR="009D6FD5" w:rsidRPr="009D6FD5">
          <w:t xml:space="preserve"> do método </w:t>
        </w:r>
        <w:proofErr w:type="spellStart"/>
        <w:r w:rsidR="009D6FD5" w:rsidRPr="003F3169">
          <w:rPr>
            <w:rStyle w:val="codCarcter"/>
            <w:rPrChange w:id="6301" w:author="Hugo" w:date="2011-05-06T23:30:00Z">
              <w:rPr/>
            </w:rPrChange>
          </w:rPr>
          <w:t>showListCharac</w:t>
        </w:r>
      </w:ins>
      <w:proofErr w:type="spellEnd"/>
      <w:ins w:id="6302" w:author="Isa" w:date="2011-05-29T01:44:00Z">
        <w:r>
          <w:t xml:space="preserve"> (</w:t>
        </w:r>
      </w:ins>
      <w:ins w:id="6303" w:author="Hugo" w:date="2011-05-06T22:49:00Z">
        <w:del w:id="6304" w:author="Isa" w:date="2011-05-29T01:44:00Z">
          <w:r w:rsidR="009D6FD5" w:rsidRPr="009D6FD5" w:rsidDel="00F814C1">
            <w:delText>,</w:delText>
          </w:r>
        </w:del>
      </w:ins>
      <w:ins w:id="6305" w:author="Isa" w:date="2011-05-29T01:44:00Z">
        <w:r>
          <w:t>em que</w:t>
        </w:r>
      </w:ins>
      <w:ins w:id="6306" w:author="Hugo" w:date="2011-05-06T22:49:00Z">
        <w:del w:id="6307" w:author="Isa" w:date="2011-05-29T01:44:00Z">
          <w:r w:rsidR="009D6FD5" w:rsidRPr="009D6FD5" w:rsidDel="00F814C1">
            <w:delText xml:space="preserve"> sendo</w:delText>
          </w:r>
        </w:del>
        <w:r w:rsidR="009D6FD5" w:rsidRPr="009D6FD5">
          <w:t xml:space="preserve"> </w:t>
        </w:r>
      </w:ins>
      <w:ins w:id="6308" w:author="Isa" w:date="2011-05-29T01:45:00Z">
        <w:r>
          <w:t xml:space="preserve">a variável </w:t>
        </w:r>
      </w:ins>
      <w:proofErr w:type="spellStart"/>
      <w:ins w:id="6309" w:author="Hugo" w:date="2011-05-06T22:49:00Z">
        <w:r w:rsidR="009D6FD5" w:rsidRPr="003F3169">
          <w:rPr>
            <w:rStyle w:val="codCarcter"/>
            <w:rPrChange w:id="6310" w:author="Hugo" w:date="2011-05-06T23:30:00Z">
              <w:rPr/>
            </w:rPrChange>
          </w:rPr>
          <w:t>list</w:t>
        </w:r>
      </w:ins>
      <w:proofErr w:type="spellEnd"/>
      <w:ins w:id="6311" w:author="Isa" w:date="2011-05-29T01:45:00Z">
        <w:r w:rsidRPr="00F814C1">
          <w:rPr>
            <w:rPrChange w:id="6312" w:author="Isa" w:date="2011-05-29T01:45:00Z">
              <w:rPr>
                <w:rStyle w:val="codCarcter"/>
              </w:rPr>
            </w:rPrChange>
          </w:rPr>
          <w:t xml:space="preserve"> é</w:t>
        </w:r>
      </w:ins>
      <w:ins w:id="6313" w:author="Hugo" w:date="2011-05-06T22:49:00Z">
        <w:r w:rsidR="009D6FD5" w:rsidRPr="009D6FD5">
          <w:t xml:space="preserve"> passada como argumento</w:t>
        </w:r>
      </w:ins>
      <w:ins w:id="6314" w:author="Isa" w:date="2011-05-29T01:44:00Z">
        <w:r>
          <w:t>)</w:t>
        </w:r>
      </w:ins>
      <w:ins w:id="6315" w:author="Hugo" w:date="2011-05-06T22:49:00Z">
        <w:r w:rsidR="009D6FD5" w:rsidRPr="009D6FD5">
          <w:t>.</w:t>
        </w:r>
      </w:ins>
    </w:p>
    <w:p w14:paraId="2977FB38" w14:textId="792B7FB1" w:rsidR="009D6FD5" w:rsidRPr="009D6FD5" w:rsidRDefault="009D6FD5">
      <w:pPr>
        <w:ind w:firstLine="708"/>
        <w:rPr>
          <w:ins w:id="6316" w:author="Hugo" w:date="2011-05-06T22:49:00Z"/>
          <w:rFonts w:ascii="Times New Roman" w:hAnsi="Times New Roman" w:cs="Times New Roman"/>
          <w:sz w:val="24"/>
          <w:szCs w:val="24"/>
        </w:rPr>
        <w:pPrChange w:id="6317" w:author="Hugo" w:date="2011-05-06T23:30:00Z">
          <w:pPr>
            <w:spacing w:after="0" w:line="240" w:lineRule="auto"/>
          </w:pPr>
        </w:pPrChange>
      </w:pPr>
      <w:ins w:id="6318" w:author="Hugo" w:date="2011-05-06T22:49:00Z">
        <w:del w:id="6319" w:author="Isa" w:date="2011-05-29T01:45:00Z">
          <w:r w:rsidRPr="009D6FD5" w:rsidDel="00F814C1">
            <w:delText>Aí</w:delText>
          </w:r>
        </w:del>
      </w:ins>
      <w:ins w:id="6320" w:author="Isa" w:date="2011-05-29T01:45:00Z">
        <w:r w:rsidR="00F814C1">
          <w:t>Nesta fase</w:t>
        </w:r>
      </w:ins>
      <w:ins w:id="6321" w:author="Hugo" w:date="2011-05-06T22:49:00Z">
        <w:r w:rsidRPr="009D6FD5">
          <w:t xml:space="preserve"> o utilizador </w:t>
        </w:r>
        <w:del w:id="6322" w:author="Isa" w:date="2011-05-29T01:45:00Z">
          <w:r w:rsidRPr="009D6FD5" w:rsidDel="00F814C1">
            <w:delText>escolherá</w:delText>
          </w:r>
        </w:del>
      </w:ins>
      <w:ins w:id="6323" w:author="Isa" w:date="2011-05-29T01:45:00Z">
        <w:r w:rsidR="00F814C1">
          <w:t>deverá escolher</w:t>
        </w:r>
      </w:ins>
      <w:ins w:id="6324" w:author="Hugo" w:date="2011-05-06T22:49:00Z">
        <w:r w:rsidRPr="009D6FD5">
          <w:t xml:space="preserve"> quais as características que </w:t>
        </w:r>
        <w:del w:id="6325" w:author="Isa" w:date="2011-05-29T01:46:00Z">
          <w:r w:rsidRPr="009D6FD5" w:rsidDel="00F814C1">
            <w:delText>quer</w:delText>
          </w:r>
        </w:del>
      </w:ins>
      <w:ins w:id="6326" w:author="Isa" w:date="2011-05-29T01:46:00Z">
        <w:r w:rsidR="00F814C1">
          <w:t>pretende</w:t>
        </w:r>
      </w:ins>
      <w:ins w:id="6327" w:author="Hugo" w:date="2011-05-06T22:49:00Z">
        <w:r w:rsidRPr="009D6FD5">
          <w:t xml:space="preserve"> </w:t>
        </w:r>
        <w:del w:id="6328" w:author="Isa" w:date="2011-05-29T01:45:00Z">
          <w:r w:rsidRPr="009D6FD5" w:rsidDel="00F814C1">
            <w:delText xml:space="preserve">então </w:delText>
          </w:r>
        </w:del>
        <w:r w:rsidRPr="009D6FD5">
          <w:t>u</w:t>
        </w:r>
      </w:ins>
      <w:ins w:id="6329" w:author="Isa" w:date="2011-05-29T01:45:00Z">
        <w:r w:rsidR="00F814C1">
          <w:t>tiliza</w:t>
        </w:r>
      </w:ins>
      <w:ins w:id="6330" w:author="Isa" w:date="2011-05-29T01:46:00Z">
        <w:r w:rsidR="00F814C1">
          <w:t>r</w:t>
        </w:r>
      </w:ins>
      <w:ins w:id="6331" w:author="Isa" w:date="2011-05-29T01:45:00Z">
        <w:r w:rsidR="00F814C1">
          <w:t xml:space="preserve"> na comparaç</w:t>
        </w:r>
      </w:ins>
      <w:ins w:id="6332" w:author="Isa" w:date="2011-05-29T01:47:00Z">
        <w:r w:rsidR="00F814C1">
          <w:t>ão</w:t>
        </w:r>
      </w:ins>
      <w:ins w:id="6333" w:author="Hugo" w:date="2011-05-06T22:49:00Z">
        <w:del w:id="6334" w:author="Isa" w:date="2011-05-29T01:45:00Z">
          <w:r w:rsidRPr="009D6FD5" w:rsidDel="00F814C1">
            <w:delText>sa</w:delText>
          </w:r>
        </w:del>
      </w:ins>
      <w:ins w:id="6335" w:author="Isa" w:date="2011-05-29T01:46:00Z">
        <w:r w:rsidR="00F814C1">
          <w:t xml:space="preserve">. </w:t>
        </w:r>
      </w:ins>
      <w:ins w:id="6336" w:author="Hugo" w:date="2011-05-06T22:49:00Z">
        <w:del w:id="6337" w:author="Isa" w:date="2011-05-29T01:46:00Z">
          <w:r w:rsidRPr="009D6FD5" w:rsidDel="00F814C1">
            <w:delText xml:space="preserve">r </w:delText>
          </w:r>
        </w:del>
      </w:ins>
      <w:ins w:id="6338" w:author="Isa" w:date="2011-05-29T01:46:00Z">
        <w:r w:rsidR="00F814C1">
          <w:t>No final</w:t>
        </w:r>
      </w:ins>
      <w:ins w:id="6339" w:author="Hugo" w:date="2011-05-06T22:49:00Z">
        <w:del w:id="6340" w:author="Isa" w:date="2011-05-29T01:46:00Z">
          <w:r w:rsidRPr="009D6FD5" w:rsidDel="00F814C1">
            <w:delText>e, quanto tiver terminado,</w:delText>
          </w:r>
        </w:del>
        <w:r w:rsidRPr="009D6FD5">
          <w:t xml:space="preserve"> deve</w:t>
        </w:r>
      </w:ins>
      <w:ins w:id="6341" w:author="Isa" w:date="2011-05-29T01:46:00Z">
        <w:r w:rsidR="00F814C1">
          <w:t>rá</w:t>
        </w:r>
      </w:ins>
      <w:ins w:id="6342" w:author="Hugo" w:date="2011-05-06T22:49:00Z">
        <w:r w:rsidRPr="009D6FD5">
          <w:t xml:space="preserve"> </w:t>
        </w:r>
      </w:ins>
      <w:ins w:id="6343" w:author="Isa" w:date="2011-05-29T01:47:00Z">
        <w:r w:rsidR="00F814C1">
          <w:t xml:space="preserve">dar continuidade ao processo, </w:t>
        </w:r>
      </w:ins>
      <w:ins w:id="6344" w:author="Hugo" w:date="2011-05-06T22:49:00Z">
        <w:r w:rsidRPr="009D6FD5">
          <w:t>clica</w:t>
        </w:r>
      </w:ins>
      <w:ins w:id="6345" w:author="Isa" w:date="2011-05-29T01:47:00Z">
        <w:r w:rsidR="00F814C1">
          <w:t>ndo</w:t>
        </w:r>
      </w:ins>
      <w:ins w:id="6346" w:author="Hugo" w:date="2011-05-06T22:49:00Z">
        <w:del w:id="6347" w:author="Isa" w:date="2011-05-29T01:47:00Z">
          <w:r w:rsidRPr="009D6FD5" w:rsidDel="00F814C1">
            <w:delText>r</w:delText>
          </w:r>
        </w:del>
        <w:r w:rsidRPr="009D6FD5">
          <w:t xml:space="preserve"> no botão </w:t>
        </w:r>
        <w:proofErr w:type="spellStart"/>
        <w:r w:rsidRPr="003F3169">
          <w:rPr>
            <w:i/>
            <w:rPrChange w:id="6348" w:author="Hugo" w:date="2011-05-06T23:30:00Z">
              <w:rPr/>
            </w:rPrChange>
          </w:rPr>
          <w:t>Proceed</w:t>
        </w:r>
        <w:proofErr w:type="spellEnd"/>
        <w:r w:rsidRPr="009D6FD5">
          <w:t xml:space="preserve">. As escolhas são lidas posteriormente pelo método </w:t>
        </w:r>
        <w:proofErr w:type="spellStart"/>
        <w:proofErr w:type="gramStart"/>
        <w:r w:rsidRPr="003F3169">
          <w:rPr>
            <w:rStyle w:val="codCarcter"/>
            <w:rPrChange w:id="6349" w:author="Hugo" w:date="2011-05-06T23:30:00Z">
              <w:rPr/>
            </w:rPrChange>
          </w:rPr>
          <w:t>readChoices</w:t>
        </w:r>
        <w:proofErr w:type="spellEnd"/>
        <w:r w:rsidRPr="003F3169">
          <w:rPr>
            <w:rStyle w:val="codCarcter"/>
            <w:rPrChange w:id="6350" w:author="Hugo" w:date="2011-05-06T23:30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351" w:author="Hugo" w:date="2011-05-06T23:30:00Z">
              <w:rPr/>
            </w:rPrChange>
          </w:rPr>
          <w:t>)</w:t>
        </w:r>
        <w:r w:rsidRPr="009D6FD5">
          <w:t xml:space="preserve"> e armazenadas em </w:t>
        </w:r>
        <w:proofErr w:type="spellStart"/>
        <w:r w:rsidRPr="003F3169">
          <w:rPr>
            <w:rStyle w:val="codCarcter"/>
            <w:rPrChange w:id="6352" w:author="Hugo" w:date="2011-05-06T23:31:00Z">
              <w:rPr/>
            </w:rPrChange>
          </w:rPr>
          <w:t>choices</w:t>
        </w:r>
        <w:proofErr w:type="spellEnd"/>
        <w:r w:rsidRPr="009D6FD5">
          <w:t xml:space="preserve">. No caso de não terem sido feitas escolhas, tal situação será reportada ao utilizador e o processo de selecção voltará ao início. Se elas tiverem sido feitas com sucesso, em </w:t>
        </w:r>
        <w:proofErr w:type="spellStart"/>
        <w:r w:rsidRPr="00F814C1">
          <w:rPr>
            <w:rStyle w:val="codCarcter"/>
            <w:rPrChange w:id="6353" w:author="Isa" w:date="2011-05-29T01:48:00Z">
              <w:rPr/>
            </w:rPrChange>
          </w:rPr>
          <w:t>numchar</w:t>
        </w:r>
        <w:proofErr w:type="spellEnd"/>
        <w:r w:rsidRPr="009D6FD5">
          <w:t xml:space="preserve"> é armazenado o número de escolhas que foram feitas</w:t>
        </w:r>
      </w:ins>
      <w:ins w:id="6354" w:author="Isa" w:date="2011-05-29T01:48:00Z">
        <w:r w:rsidR="00F814C1">
          <w:t xml:space="preserve">, </w:t>
        </w:r>
      </w:ins>
      <w:ins w:id="6355" w:author="Hugo" w:date="2011-05-06T22:49:00Z">
        <w:del w:id="6356" w:author="Isa" w:date="2011-05-29T01:48:00Z">
          <w:r w:rsidRPr="009D6FD5" w:rsidDel="00F814C1">
            <w:delText xml:space="preserve"> (com</w:delText>
          </w:r>
        </w:del>
      </w:ins>
      <w:ins w:id="6357" w:author="Isa" w:date="2011-05-29T01:48:00Z">
        <w:r w:rsidR="00F814C1">
          <w:t>através</w:t>
        </w:r>
      </w:ins>
      <w:ins w:id="6358" w:author="Hugo" w:date="2011-05-06T22:49:00Z">
        <w:r w:rsidRPr="009D6FD5">
          <w:t xml:space="preserve"> </w:t>
        </w:r>
      </w:ins>
      <w:ins w:id="6359" w:author="Isa" w:date="2011-05-29T01:48:00Z">
        <w:r w:rsidR="00F814C1">
          <w:t>d</w:t>
        </w:r>
      </w:ins>
      <w:ins w:id="6360" w:author="Hugo" w:date="2011-05-06T22:49:00Z">
        <w:r w:rsidRPr="009D6FD5">
          <w:t xml:space="preserve">o método </w:t>
        </w:r>
        <w:proofErr w:type="spellStart"/>
        <w:proofErr w:type="gramStart"/>
        <w:r w:rsidRPr="003F3169">
          <w:rPr>
            <w:rStyle w:val="codCarcter"/>
            <w:rPrChange w:id="6361" w:author="Hugo" w:date="2011-05-06T23:31:00Z">
              <w:rPr/>
            </w:rPrChange>
          </w:rPr>
          <w:t>getNChoices</w:t>
        </w:r>
        <w:proofErr w:type="spellEnd"/>
        <w:r w:rsidRPr="003F3169">
          <w:rPr>
            <w:rStyle w:val="codCarcter"/>
            <w:rPrChange w:id="6362" w:author="Hugo" w:date="2011-05-06T23:31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363" w:author="Hugo" w:date="2011-05-06T23:31:00Z">
              <w:rPr/>
            </w:rPrChange>
          </w:rPr>
          <w:t>)</w:t>
        </w:r>
        <w:del w:id="6364" w:author="Isa" w:date="2011-05-29T01:48:00Z">
          <w:r w:rsidRPr="009D6FD5" w:rsidDel="00F814C1">
            <w:delText xml:space="preserve"> )</w:delText>
          </w:r>
        </w:del>
        <w:r w:rsidRPr="009D6FD5">
          <w:t xml:space="preserve">. Já a base de dados é filtrada através do método </w:t>
        </w:r>
        <w:proofErr w:type="spellStart"/>
        <w:r w:rsidRPr="003F3169">
          <w:rPr>
            <w:rStyle w:val="codCarcter"/>
            <w:rPrChange w:id="6365" w:author="Hugo" w:date="2011-05-06T23:31:00Z">
              <w:rPr/>
            </w:rPrChange>
          </w:rPr>
          <w:t>filtersDB</w:t>
        </w:r>
        <w:proofErr w:type="spellEnd"/>
        <w:r w:rsidRPr="009D6FD5">
          <w:t>, sendo depois comunicado o sucesso da operação.</w:t>
        </w:r>
      </w:ins>
    </w:p>
    <w:p w14:paraId="3DEFA029" w14:textId="77777777" w:rsidR="009D6FD5" w:rsidRPr="003563AD" w:rsidRDefault="009D6FD5" w:rsidP="009D6FD5">
      <w:pPr>
        <w:pStyle w:val="Cabealho3"/>
        <w:rPr>
          <w:ins w:id="6366" w:author="Hugo" w:date="2011-05-06T22:51:00Z"/>
          <w:rPrChange w:id="6367" w:author="Hugo" w:date="2011-05-06T23:08:00Z">
            <w:rPr>
              <w:ins w:id="6368" w:author="Hugo" w:date="2011-05-06T22:51:00Z"/>
              <w:lang w:val="en-US"/>
            </w:rPr>
          </w:rPrChange>
        </w:rPr>
      </w:pPr>
    </w:p>
    <w:p w14:paraId="7CF64A1F" w14:textId="78043230" w:rsidR="009D6FD5" w:rsidRDefault="009D6FD5">
      <w:pPr>
        <w:pStyle w:val="Cabealho3"/>
        <w:rPr>
          <w:ins w:id="6369" w:author="Hugo" w:date="2011-05-06T23:31:00Z"/>
        </w:rPr>
        <w:pPrChange w:id="6370" w:author="Hugo" w:date="2011-05-06T22:51:00Z">
          <w:pPr>
            <w:spacing w:after="0" w:line="240" w:lineRule="auto"/>
          </w:pPr>
        </w:pPrChange>
      </w:pPr>
      <w:bookmarkStart w:id="6371" w:name="_Toc292488788"/>
      <w:ins w:id="6372" w:author="Hugo" w:date="2011-05-06T22:51:00Z">
        <w:r>
          <w:rPr>
            <w:lang w:val="en-US"/>
          </w:rPr>
          <w:t>8.4.3</w:t>
        </w:r>
        <w:r w:rsidRPr="003F6394">
          <w:rPr>
            <w:lang w:val="en-US"/>
          </w:rPr>
          <w:t xml:space="preserve">. </w:t>
        </w:r>
      </w:ins>
      <w:proofErr w:type="spellStart"/>
      <w:ins w:id="6373" w:author="Hugo" w:date="2011-05-06T22:49:00Z">
        <w:r w:rsidRPr="009D6FD5">
          <w:t>Select</w:t>
        </w:r>
        <w:proofErr w:type="spellEnd"/>
        <w:r w:rsidRPr="009D6FD5">
          <w:t xml:space="preserve"> AHP </w:t>
        </w:r>
        <w:proofErr w:type="spellStart"/>
        <w:r w:rsidRPr="009D6FD5">
          <w:t>method</w:t>
        </w:r>
      </w:ins>
      <w:bookmarkEnd w:id="6371"/>
      <w:proofErr w:type="spellEnd"/>
    </w:p>
    <w:p w14:paraId="01A5580C" w14:textId="77777777" w:rsidR="003F3169" w:rsidRPr="003F3169" w:rsidRDefault="003F3169">
      <w:pPr>
        <w:rPr>
          <w:ins w:id="6374" w:author="Hugo" w:date="2011-05-06T22:49:00Z"/>
          <w:rPrChange w:id="6375" w:author="Hugo" w:date="2011-05-06T23:31:00Z">
            <w:rPr>
              <w:ins w:id="6376" w:author="Hugo" w:date="2011-05-06T22:49:00Z"/>
              <w:rFonts w:ascii="Times New Roman" w:hAnsi="Times New Roman" w:cs="Times New Roman"/>
              <w:sz w:val="24"/>
              <w:szCs w:val="24"/>
            </w:rPr>
          </w:rPrChange>
        </w:rPr>
        <w:pPrChange w:id="6377" w:author="Hugo" w:date="2011-05-06T23:31:00Z">
          <w:pPr>
            <w:spacing w:after="0" w:line="240" w:lineRule="auto"/>
          </w:pPr>
        </w:pPrChange>
      </w:pPr>
    </w:p>
    <w:p w14:paraId="0F867423" w14:textId="12BCF6EA" w:rsidR="009D6FD5" w:rsidRPr="009D6FD5" w:rsidRDefault="009D6FD5">
      <w:pPr>
        <w:jc w:val="center"/>
        <w:rPr>
          <w:ins w:id="6378" w:author="Hugo" w:date="2011-05-06T22:49:00Z"/>
          <w:rFonts w:ascii="Times New Roman" w:hAnsi="Times New Roman" w:cs="Times New Roman"/>
          <w:sz w:val="24"/>
          <w:szCs w:val="24"/>
        </w:rPr>
        <w:pPrChange w:id="6379" w:author="Hugo" w:date="2011-05-06T22:55:00Z">
          <w:pPr>
            <w:spacing w:after="0" w:line="240" w:lineRule="auto"/>
            <w:jc w:val="left"/>
          </w:pPr>
        </w:pPrChange>
      </w:pPr>
      <w:ins w:id="6380" w:author="Hugo" w:date="2011-05-06T22:51:00Z">
        <w:r>
          <w:rPr>
            <w:rFonts w:ascii="Times New Roman" w:hAnsi="Times New Roman" w:cs="Times New Roman"/>
            <w:noProof/>
            <w:sz w:val="24"/>
            <w:szCs w:val="24"/>
            <w:rPrChange w:id="6381" w:author="Unknown">
              <w:rPr>
                <w:noProof/>
              </w:rPr>
            </w:rPrChange>
          </w:rPr>
          <w:drawing>
            <wp:inline distT="0" distB="0" distL="0" distR="0" wp14:anchorId="76592EB2" wp14:editId="51C8DFB9">
              <wp:extent cx="3829050" cy="3406363"/>
              <wp:effectExtent l="0" t="0" r="0" b="3810"/>
              <wp:docPr id="23" name="Imagem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AHP method.jpg"/>
                      <pic:cNvPicPr/>
                    </pic:nvPicPr>
                    <pic:blipFill rotWithShape="1"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829881" cy="3407103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3F87D584" w14:textId="015F8928" w:rsidR="009D6FD5" w:rsidRDefault="009D6FD5">
      <w:pPr>
        <w:ind w:firstLine="708"/>
        <w:rPr>
          <w:ins w:id="6382" w:author="Hugo" w:date="2011-05-06T23:32:00Z"/>
        </w:rPr>
        <w:pPrChange w:id="6383" w:author="Hugo" w:date="2011-05-06T23:31:00Z">
          <w:pPr>
            <w:pStyle w:val="Cabealho3"/>
          </w:pPr>
        </w:pPrChange>
      </w:pPr>
      <w:ins w:id="6384" w:author="Hugo" w:date="2011-05-06T22:49:00Z">
        <w:r w:rsidRPr="009D6FD5">
          <w:t xml:space="preserve">O utilizador, inicialmente, pede a lista de métodos existentes, sendo </w:t>
        </w:r>
        <w:del w:id="6385" w:author="Isa" w:date="2011-05-29T01:49:00Z">
          <w:r w:rsidRPr="009D6FD5" w:rsidDel="00F814C1">
            <w:delText>ela</w:delText>
          </w:r>
        </w:del>
      </w:ins>
      <w:ins w:id="6386" w:author="Isa" w:date="2011-05-29T01:49:00Z">
        <w:r w:rsidR="00F814C1">
          <w:t>esta</w:t>
        </w:r>
      </w:ins>
      <w:ins w:id="6387" w:author="Hugo" w:date="2011-05-06T22:49:00Z">
        <w:r w:rsidRPr="009D6FD5">
          <w:t xml:space="preserve"> apresentada de seguida. Aí, este escolherá o método AHP (</w:t>
        </w:r>
        <w:proofErr w:type="spellStart"/>
        <w:r w:rsidRPr="009D6FD5">
          <w:rPr>
            <w:b/>
            <w:bCs/>
            <w:i/>
            <w:iCs/>
            <w:sz w:val="26"/>
            <w:szCs w:val="26"/>
          </w:rPr>
          <w:t>Analytic</w:t>
        </w:r>
        <w:proofErr w:type="spellEnd"/>
        <w:r w:rsidRPr="009D6FD5">
          <w:rPr>
            <w:b/>
            <w:bCs/>
            <w:i/>
            <w:iCs/>
            <w:sz w:val="26"/>
            <w:szCs w:val="26"/>
          </w:rPr>
          <w:t xml:space="preserve"> </w:t>
        </w:r>
        <w:proofErr w:type="spellStart"/>
        <w:r w:rsidRPr="009D6FD5">
          <w:rPr>
            <w:b/>
            <w:bCs/>
            <w:i/>
            <w:iCs/>
            <w:sz w:val="26"/>
            <w:szCs w:val="26"/>
          </w:rPr>
          <w:t>Hierarchy</w:t>
        </w:r>
        <w:proofErr w:type="spellEnd"/>
        <w:r w:rsidRPr="009D6FD5">
          <w:rPr>
            <w:b/>
            <w:bCs/>
            <w:i/>
            <w:iCs/>
            <w:sz w:val="26"/>
            <w:szCs w:val="26"/>
          </w:rPr>
          <w:t xml:space="preserve"> </w:t>
        </w:r>
        <w:proofErr w:type="spellStart"/>
        <w:r w:rsidRPr="009D6FD5">
          <w:rPr>
            <w:b/>
            <w:bCs/>
            <w:i/>
            <w:iCs/>
            <w:sz w:val="26"/>
            <w:szCs w:val="26"/>
          </w:rPr>
          <w:t>Process</w:t>
        </w:r>
        <w:proofErr w:type="spellEnd"/>
        <w:r w:rsidRPr="009D6FD5">
          <w:rPr>
            <w:b/>
            <w:bCs/>
            <w:i/>
            <w:iCs/>
            <w:sz w:val="26"/>
            <w:szCs w:val="26"/>
          </w:rPr>
          <w:t>)</w:t>
        </w:r>
        <w:r w:rsidRPr="009D6FD5">
          <w:t xml:space="preserve">, sendo essa escolha lida por </w:t>
        </w:r>
        <w:proofErr w:type="spellStart"/>
        <w:r w:rsidRPr="003F3169">
          <w:rPr>
            <w:rStyle w:val="codCarcter"/>
            <w:rPrChange w:id="6388" w:author="Hugo" w:date="2011-05-06T23:31:00Z">
              <w:rPr>
                <w:b w:val="0"/>
                <w:bCs w:val="0"/>
              </w:rPr>
            </w:rPrChange>
          </w:rPr>
          <w:t>readChoice</w:t>
        </w:r>
        <w:proofErr w:type="spellEnd"/>
        <w:r w:rsidRPr="009D6FD5">
          <w:t xml:space="preserve"> e armazenada em data. Logo de seguida, a escolha é validada e a </w:t>
        </w:r>
        <w:del w:id="6389" w:author="Isa" w:date="2011-05-29T01:49:00Z">
          <w:r w:rsidRPr="009D6FD5" w:rsidDel="00F814C1">
            <w:delText xml:space="preserve">boa </w:delText>
          </w:r>
        </w:del>
        <w:r w:rsidRPr="009D6FD5">
          <w:t>conclusão da operação é anunciada ao utilizador.</w:t>
        </w:r>
      </w:ins>
    </w:p>
    <w:p w14:paraId="26156094" w14:textId="77777777" w:rsidR="003F3169" w:rsidRDefault="003F3169">
      <w:pPr>
        <w:ind w:firstLine="708"/>
        <w:rPr>
          <w:ins w:id="6390" w:author="Hugo" w:date="2011-05-06T23:32:00Z"/>
        </w:rPr>
        <w:pPrChange w:id="6391" w:author="Hugo" w:date="2011-05-06T23:31:00Z">
          <w:pPr>
            <w:pStyle w:val="Cabealho3"/>
          </w:pPr>
        </w:pPrChange>
      </w:pPr>
    </w:p>
    <w:p w14:paraId="1D26E19D" w14:textId="77777777" w:rsidR="003F3169" w:rsidRDefault="003F3169">
      <w:pPr>
        <w:ind w:firstLine="708"/>
        <w:rPr>
          <w:ins w:id="6392" w:author="Hugo" w:date="2011-05-06T23:32:00Z"/>
        </w:rPr>
        <w:pPrChange w:id="6393" w:author="Hugo" w:date="2011-05-06T23:31:00Z">
          <w:pPr>
            <w:pStyle w:val="Cabealho3"/>
          </w:pPr>
        </w:pPrChange>
      </w:pPr>
    </w:p>
    <w:p w14:paraId="77AA0153" w14:textId="77777777" w:rsidR="003F3169" w:rsidRPr="009D6FD5" w:rsidRDefault="003F3169">
      <w:pPr>
        <w:ind w:firstLine="708"/>
        <w:rPr>
          <w:ins w:id="6394" w:author="Hugo" w:date="2011-05-06T22:52:00Z"/>
          <w:rFonts w:ascii="Times New Roman" w:hAnsi="Times New Roman" w:cs="Times New Roman"/>
          <w:sz w:val="24"/>
          <w:szCs w:val="24"/>
          <w:rPrChange w:id="6395" w:author="Hugo" w:date="2011-05-06T22:54:00Z">
            <w:rPr>
              <w:ins w:id="6396" w:author="Hugo" w:date="2011-05-06T22:52:00Z"/>
              <w:lang w:val="en-US"/>
            </w:rPr>
          </w:rPrChange>
        </w:rPr>
        <w:pPrChange w:id="6397" w:author="Hugo" w:date="2011-05-06T23:31:00Z">
          <w:pPr>
            <w:pStyle w:val="Cabealho3"/>
          </w:pPr>
        </w:pPrChange>
      </w:pPr>
    </w:p>
    <w:p w14:paraId="14156E81" w14:textId="72F53DD6" w:rsidR="009D6FD5" w:rsidRDefault="009D6FD5">
      <w:pPr>
        <w:pStyle w:val="Cabealho3"/>
        <w:rPr>
          <w:ins w:id="6398" w:author="Hugo" w:date="2011-05-06T23:32:00Z"/>
        </w:rPr>
        <w:pPrChange w:id="6399" w:author="Hugo" w:date="2011-05-06T22:52:00Z">
          <w:pPr>
            <w:spacing w:after="0" w:line="240" w:lineRule="auto"/>
          </w:pPr>
        </w:pPrChange>
      </w:pPr>
      <w:bookmarkStart w:id="6400" w:name="_Toc292488789"/>
      <w:ins w:id="6401" w:author="Hugo" w:date="2011-05-06T22:52:00Z">
        <w:r>
          <w:rPr>
            <w:lang w:val="en-US"/>
          </w:rPr>
          <w:t>8.4.5</w:t>
        </w:r>
        <w:r w:rsidRPr="003F6394">
          <w:rPr>
            <w:lang w:val="en-US"/>
          </w:rPr>
          <w:t xml:space="preserve">. </w:t>
        </w:r>
      </w:ins>
      <w:proofErr w:type="spellStart"/>
      <w:ins w:id="6402" w:author="Hugo" w:date="2011-05-06T22:49:00Z">
        <w:r w:rsidRPr="009D6FD5">
          <w:t>Select</w:t>
        </w:r>
        <w:proofErr w:type="spellEnd"/>
        <w:r w:rsidRPr="009D6FD5">
          <w:t xml:space="preserve"> </w:t>
        </w:r>
        <w:proofErr w:type="spellStart"/>
        <w:r w:rsidRPr="009D6FD5">
          <w:t>valueFN</w:t>
        </w:r>
        <w:proofErr w:type="spellEnd"/>
        <w:r w:rsidRPr="009D6FD5">
          <w:t xml:space="preserve"> </w:t>
        </w:r>
        <w:proofErr w:type="spellStart"/>
        <w:r w:rsidRPr="009D6FD5">
          <w:t>method</w:t>
        </w:r>
      </w:ins>
      <w:bookmarkEnd w:id="6400"/>
      <w:proofErr w:type="spellEnd"/>
    </w:p>
    <w:p w14:paraId="1A5766F4" w14:textId="77777777" w:rsidR="003F3169" w:rsidRPr="003F3169" w:rsidRDefault="003F3169">
      <w:pPr>
        <w:rPr>
          <w:ins w:id="6403" w:author="Hugo" w:date="2011-05-06T22:49:00Z"/>
          <w:rPrChange w:id="6404" w:author="Hugo" w:date="2011-05-06T23:32:00Z">
            <w:rPr>
              <w:ins w:id="6405" w:author="Hugo" w:date="2011-05-06T22:49:00Z"/>
              <w:rFonts w:ascii="Times New Roman" w:hAnsi="Times New Roman" w:cs="Times New Roman"/>
              <w:sz w:val="24"/>
              <w:szCs w:val="24"/>
            </w:rPr>
          </w:rPrChange>
        </w:rPr>
        <w:pPrChange w:id="6406" w:author="Hugo" w:date="2011-05-06T23:32:00Z">
          <w:pPr>
            <w:spacing w:after="0" w:line="240" w:lineRule="auto"/>
          </w:pPr>
        </w:pPrChange>
      </w:pPr>
    </w:p>
    <w:p w14:paraId="153D0ADB" w14:textId="46AD8C73" w:rsidR="009D6FD5" w:rsidRPr="009D6FD5" w:rsidRDefault="009D6FD5">
      <w:pPr>
        <w:jc w:val="center"/>
        <w:rPr>
          <w:ins w:id="6407" w:author="Hugo" w:date="2011-05-06T22:49:00Z"/>
          <w:rFonts w:ascii="Times New Roman" w:hAnsi="Times New Roman" w:cs="Times New Roman"/>
          <w:sz w:val="24"/>
          <w:szCs w:val="24"/>
        </w:rPr>
        <w:pPrChange w:id="6408" w:author="Hugo" w:date="2011-05-06T22:53:00Z">
          <w:pPr>
            <w:spacing w:after="0" w:line="240" w:lineRule="auto"/>
            <w:jc w:val="left"/>
          </w:pPr>
        </w:pPrChange>
      </w:pPr>
      <w:ins w:id="6409" w:author="Hugo" w:date="2011-05-06T22:53:00Z">
        <w:r>
          <w:rPr>
            <w:rFonts w:ascii="Times New Roman" w:hAnsi="Times New Roman" w:cs="Times New Roman"/>
            <w:noProof/>
            <w:sz w:val="24"/>
            <w:szCs w:val="24"/>
            <w:rPrChange w:id="6410" w:author="Unknown">
              <w:rPr>
                <w:noProof/>
              </w:rPr>
            </w:rPrChange>
          </w:rPr>
          <w:drawing>
            <wp:inline distT="0" distB="0" distL="0" distR="0" wp14:anchorId="0AF1E3C2" wp14:editId="115FEE1B">
              <wp:extent cx="3004457" cy="2685802"/>
              <wp:effectExtent l="0" t="0" r="5715" b="635"/>
              <wp:docPr id="25" name="Imagem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Value FN method.jpg"/>
                      <pic:cNvPicPr/>
                    </pic:nvPicPr>
                    <pic:blipFill rotWithShape="1">
                      <a:blip r:embed="rId3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006132" cy="26873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807AA77" w14:textId="223B9406" w:rsidR="009D6FD5" w:rsidRDefault="009D6FD5">
      <w:pPr>
        <w:ind w:firstLine="708"/>
        <w:rPr>
          <w:ins w:id="6411" w:author="Hugo" w:date="2011-05-06T22:55:00Z"/>
        </w:rPr>
        <w:pPrChange w:id="6412" w:author="Hugo" w:date="2011-05-06T23:32:00Z">
          <w:pPr>
            <w:pStyle w:val="Cabealho3"/>
          </w:pPr>
        </w:pPrChange>
      </w:pPr>
      <w:ins w:id="6413" w:author="Hugo" w:date="2011-05-06T22:49:00Z">
        <w:r w:rsidRPr="009D6FD5">
          <w:t xml:space="preserve">O utilizador começa por pedir a lista de métodos disponíveis, sendo esta apresentada de seguida. É seleccionado o método </w:t>
        </w:r>
        <w:proofErr w:type="spellStart"/>
        <w:r w:rsidRPr="003F3169">
          <w:rPr>
            <w:b/>
            <w:rPrChange w:id="6414" w:author="Hugo" w:date="2011-05-06T23:32:00Z">
              <w:rPr>
                <w:b w:val="0"/>
                <w:bCs w:val="0"/>
              </w:rPr>
            </w:rPrChange>
          </w:rPr>
          <w:t>valueFN</w:t>
        </w:r>
        <w:proofErr w:type="spellEnd"/>
        <w:r w:rsidRPr="009D6FD5">
          <w:t xml:space="preserve"> (valor da função), sendo essa escolha lida por </w:t>
        </w:r>
        <w:proofErr w:type="spellStart"/>
        <w:r w:rsidRPr="00016DC7">
          <w:rPr>
            <w:rStyle w:val="codCarcter"/>
            <w:rPrChange w:id="6415" w:author="Hugo" w:date="2011-05-06T23:32:00Z">
              <w:rPr>
                <w:b w:val="0"/>
                <w:bCs w:val="0"/>
              </w:rPr>
            </w:rPrChange>
          </w:rPr>
          <w:t>readChoice</w:t>
        </w:r>
        <w:proofErr w:type="spellEnd"/>
        <w:r w:rsidRPr="009D6FD5">
          <w:t xml:space="preserve"> e armazenada em data. Por fim, a escolha é validada e a é anunciado a conclusão da operação.</w:t>
        </w:r>
      </w:ins>
    </w:p>
    <w:p w14:paraId="62AA7F85" w14:textId="77777777" w:rsidR="009D6FD5" w:rsidRPr="009D6FD5" w:rsidRDefault="009D6FD5">
      <w:pPr>
        <w:rPr>
          <w:ins w:id="6416" w:author="Hugo" w:date="2011-05-06T22:54:00Z"/>
          <w:rFonts w:ascii="Times New Roman" w:hAnsi="Times New Roman" w:cs="Times New Roman"/>
          <w:sz w:val="24"/>
          <w:szCs w:val="24"/>
          <w:rPrChange w:id="6417" w:author="Hugo" w:date="2011-05-06T22:55:00Z">
            <w:rPr>
              <w:ins w:id="6418" w:author="Hugo" w:date="2011-05-06T22:54:00Z"/>
              <w:lang w:val="en-US"/>
            </w:rPr>
          </w:rPrChange>
        </w:rPr>
        <w:pPrChange w:id="6419" w:author="Hugo" w:date="2011-05-06T22:55:00Z">
          <w:pPr>
            <w:pStyle w:val="Cabealho3"/>
          </w:pPr>
        </w:pPrChange>
      </w:pPr>
    </w:p>
    <w:p w14:paraId="438F7D29" w14:textId="6962A764" w:rsidR="009D6FD5" w:rsidRDefault="009D6FD5">
      <w:pPr>
        <w:pStyle w:val="Cabealho3"/>
        <w:rPr>
          <w:ins w:id="6420" w:author="Hugo" w:date="2011-05-06T23:32:00Z"/>
        </w:rPr>
        <w:pPrChange w:id="6421" w:author="Hugo" w:date="2011-05-06T22:54:00Z">
          <w:pPr>
            <w:spacing w:after="0" w:line="240" w:lineRule="auto"/>
          </w:pPr>
        </w:pPrChange>
      </w:pPr>
      <w:bookmarkStart w:id="6422" w:name="_Toc292488790"/>
      <w:ins w:id="6423" w:author="Hugo" w:date="2011-05-06T22:54:00Z">
        <w:r w:rsidRPr="009D6FD5">
          <w:rPr>
            <w:rPrChange w:id="6424" w:author="Hugo" w:date="2011-05-06T22:54:00Z">
              <w:rPr>
                <w:b/>
                <w:bCs/>
                <w:lang w:val="en-US"/>
              </w:rPr>
            </w:rPrChange>
          </w:rPr>
          <w:t>8.</w:t>
        </w:r>
        <w:r>
          <w:t>4</w:t>
        </w:r>
        <w:r w:rsidRPr="009D6FD5">
          <w:rPr>
            <w:rPrChange w:id="6425" w:author="Hugo" w:date="2011-05-06T22:54:00Z">
              <w:rPr>
                <w:b/>
                <w:bCs/>
                <w:lang w:val="en-US"/>
              </w:rPr>
            </w:rPrChange>
          </w:rPr>
          <w:t>.</w:t>
        </w:r>
        <w:r>
          <w:t>6</w:t>
        </w:r>
        <w:r w:rsidRPr="009D6FD5">
          <w:rPr>
            <w:rPrChange w:id="6426" w:author="Hugo" w:date="2011-05-06T22:54:00Z">
              <w:rPr>
                <w:b/>
                <w:bCs/>
                <w:lang w:val="en-US"/>
              </w:rPr>
            </w:rPrChange>
          </w:rPr>
          <w:t xml:space="preserve">. </w:t>
        </w:r>
      </w:ins>
      <w:proofErr w:type="spellStart"/>
      <w:ins w:id="6427" w:author="Hugo" w:date="2011-05-06T22:49:00Z">
        <w:r w:rsidRPr="009D6FD5">
          <w:t>Select</w:t>
        </w:r>
        <w:proofErr w:type="spellEnd"/>
        <w:r w:rsidRPr="009D6FD5">
          <w:t xml:space="preserve"> SMART </w:t>
        </w:r>
        <w:proofErr w:type="spellStart"/>
        <w:r w:rsidRPr="009D6FD5">
          <w:t>method</w:t>
        </w:r>
      </w:ins>
      <w:bookmarkEnd w:id="6422"/>
      <w:proofErr w:type="spellEnd"/>
    </w:p>
    <w:p w14:paraId="33D14467" w14:textId="77777777" w:rsidR="00016DC7" w:rsidRPr="00016DC7" w:rsidRDefault="00016DC7">
      <w:pPr>
        <w:rPr>
          <w:ins w:id="6428" w:author="Hugo" w:date="2011-05-06T22:49:00Z"/>
          <w:rPrChange w:id="6429" w:author="Hugo" w:date="2011-05-06T23:32:00Z">
            <w:rPr>
              <w:ins w:id="6430" w:author="Hugo" w:date="2011-05-06T22:49:00Z"/>
              <w:rFonts w:ascii="Times New Roman" w:hAnsi="Times New Roman" w:cs="Times New Roman"/>
              <w:sz w:val="24"/>
              <w:szCs w:val="24"/>
            </w:rPr>
          </w:rPrChange>
        </w:rPr>
        <w:pPrChange w:id="6431" w:author="Hugo" w:date="2011-05-06T23:32:00Z">
          <w:pPr>
            <w:spacing w:after="0" w:line="240" w:lineRule="auto"/>
          </w:pPr>
        </w:pPrChange>
      </w:pPr>
    </w:p>
    <w:p w14:paraId="72C1736B" w14:textId="7168145B" w:rsidR="009D6FD5" w:rsidRPr="009D6FD5" w:rsidRDefault="009D6FD5">
      <w:pPr>
        <w:jc w:val="center"/>
        <w:rPr>
          <w:ins w:id="6432" w:author="Hugo" w:date="2011-05-06T22:49:00Z"/>
          <w:rFonts w:ascii="Times New Roman" w:hAnsi="Times New Roman" w:cs="Times New Roman"/>
          <w:sz w:val="24"/>
          <w:szCs w:val="24"/>
        </w:rPr>
        <w:pPrChange w:id="6433" w:author="Hugo" w:date="2011-05-06T22:56:00Z">
          <w:pPr>
            <w:spacing w:after="0" w:line="240" w:lineRule="auto"/>
            <w:jc w:val="left"/>
          </w:pPr>
        </w:pPrChange>
      </w:pPr>
      <w:ins w:id="6434" w:author="Hugo" w:date="2011-05-06T22:55:00Z">
        <w:r>
          <w:rPr>
            <w:rFonts w:ascii="Times New Roman" w:hAnsi="Times New Roman" w:cs="Times New Roman"/>
            <w:noProof/>
            <w:sz w:val="24"/>
            <w:szCs w:val="24"/>
            <w:rPrChange w:id="6435" w:author="Unknown">
              <w:rPr>
                <w:noProof/>
              </w:rPr>
            </w:rPrChange>
          </w:rPr>
          <w:drawing>
            <wp:inline distT="0" distB="0" distL="0" distR="0" wp14:anchorId="40E1EB88" wp14:editId="26DD9F45">
              <wp:extent cx="3118758" cy="2577541"/>
              <wp:effectExtent l="0" t="0" r="5715" b="0"/>
              <wp:docPr id="26" name="Imagem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SMART method.jpg"/>
                      <pic:cNvPicPr/>
                    </pic:nvPicPr>
                    <pic:blipFill rotWithShape="1">
                      <a:blip r:embed="rId3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122948" cy="258100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0275D4CC" w14:textId="31180FBC" w:rsidR="009D6FD5" w:rsidRPr="009D6FD5" w:rsidRDefault="009D6FD5">
      <w:pPr>
        <w:ind w:firstLine="708"/>
        <w:rPr>
          <w:ins w:id="6436" w:author="Hugo" w:date="2011-05-06T22:49:00Z"/>
          <w:rFonts w:ascii="Times New Roman" w:hAnsi="Times New Roman" w:cs="Times New Roman"/>
          <w:sz w:val="24"/>
          <w:szCs w:val="24"/>
        </w:rPr>
        <w:pPrChange w:id="6437" w:author="Hugo" w:date="2011-05-06T23:33:00Z">
          <w:pPr>
            <w:spacing w:after="0" w:line="240" w:lineRule="auto"/>
          </w:pPr>
        </w:pPrChange>
      </w:pPr>
      <w:ins w:id="6438" w:author="Hugo" w:date="2011-05-06T22:49:00Z">
        <w:r w:rsidRPr="009D6FD5">
          <w:lastRenderedPageBreak/>
          <w:t xml:space="preserve">Após ser apresentada a lista de métodos existentes, o utilizador escolhe o método </w:t>
        </w:r>
        <w:r w:rsidRPr="00016DC7">
          <w:rPr>
            <w:b/>
            <w:rPrChange w:id="6439" w:author="Hugo" w:date="2011-05-06T23:33:00Z">
              <w:rPr/>
            </w:rPrChange>
          </w:rPr>
          <w:t>SMART</w:t>
        </w:r>
        <w:r w:rsidRPr="009D6FD5">
          <w:t xml:space="preserve"> (</w:t>
        </w:r>
        <w:proofErr w:type="spellStart"/>
        <w:r w:rsidRPr="00016DC7">
          <w:rPr>
            <w:i/>
            <w:rPrChange w:id="6440" w:author="Hugo" w:date="2011-05-06T23:33:00Z">
              <w:rPr/>
            </w:rPrChange>
          </w:rPr>
          <w:t>Specific</w:t>
        </w:r>
        <w:proofErr w:type="spellEnd"/>
        <w:r w:rsidRPr="00016DC7">
          <w:rPr>
            <w:i/>
            <w:rPrChange w:id="6441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6442" w:author="Hugo" w:date="2011-05-06T23:33:00Z">
              <w:rPr/>
            </w:rPrChange>
          </w:rPr>
          <w:t>Measurable</w:t>
        </w:r>
        <w:proofErr w:type="spellEnd"/>
        <w:r w:rsidRPr="00016DC7">
          <w:rPr>
            <w:i/>
            <w:rPrChange w:id="6443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6444" w:author="Hugo" w:date="2011-05-06T23:33:00Z">
              <w:rPr/>
            </w:rPrChange>
          </w:rPr>
          <w:t>Attainable</w:t>
        </w:r>
        <w:proofErr w:type="spellEnd"/>
        <w:r w:rsidRPr="00016DC7">
          <w:rPr>
            <w:i/>
            <w:rPrChange w:id="6445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6446" w:author="Hugo" w:date="2011-05-06T23:33:00Z">
              <w:rPr/>
            </w:rPrChange>
          </w:rPr>
          <w:t>Relevant</w:t>
        </w:r>
        <w:proofErr w:type="spellEnd"/>
        <w:r w:rsidRPr="00016DC7">
          <w:rPr>
            <w:i/>
            <w:rPrChange w:id="6447" w:author="Hugo" w:date="2011-05-06T23:33:00Z">
              <w:rPr/>
            </w:rPrChange>
          </w:rPr>
          <w:t xml:space="preserve"> Time-</w:t>
        </w:r>
        <w:proofErr w:type="spellStart"/>
        <w:r w:rsidRPr="00016DC7">
          <w:rPr>
            <w:i/>
            <w:rPrChange w:id="6448" w:author="Hugo" w:date="2011-05-06T23:33:00Z">
              <w:rPr/>
            </w:rPrChange>
          </w:rPr>
          <w:t>bound</w:t>
        </w:r>
        <w:proofErr w:type="spellEnd"/>
        <w:r w:rsidRPr="00016DC7">
          <w:rPr>
            <w:i/>
            <w:rPrChange w:id="6449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6450" w:author="Hugo" w:date="2011-05-06T23:33:00Z">
              <w:rPr/>
            </w:rPrChange>
          </w:rPr>
          <w:t>Evaluate</w:t>
        </w:r>
        <w:proofErr w:type="spellEnd"/>
        <w:r w:rsidRPr="00016DC7">
          <w:rPr>
            <w:i/>
            <w:rPrChange w:id="6451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6452" w:author="Hugo" w:date="2011-05-06T23:33:00Z">
              <w:rPr/>
            </w:rPrChange>
          </w:rPr>
          <w:t>Reevaluate</w:t>
        </w:r>
        <w:proofErr w:type="spellEnd"/>
        <w:r w:rsidRPr="009D6FD5">
          <w:t>)</w:t>
        </w:r>
      </w:ins>
      <w:ins w:id="6453" w:author="Isa" w:date="2011-05-29T01:50:00Z">
        <w:r w:rsidR="00F814C1">
          <w:t>.</w:t>
        </w:r>
      </w:ins>
      <w:ins w:id="6454" w:author="Hugo" w:date="2011-05-06T22:49:00Z">
        <w:del w:id="6455" w:author="Isa" w:date="2011-05-29T01:50:00Z">
          <w:r w:rsidRPr="009D6FD5" w:rsidDel="00F814C1">
            <w:delText>,</w:delText>
          </w:r>
        </w:del>
        <w:r w:rsidRPr="009D6FD5">
          <w:t xml:space="preserve"> </w:t>
        </w:r>
        <w:del w:id="6456" w:author="Isa" w:date="2011-05-29T01:50:00Z">
          <w:r w:rsidRPr="009D6FD5" w:rsidDel="00F814C1">
            <w:delText>sendo essa</w:delText>
          </w:r>
        </w:del>
      </w:ins>
      <w:ins w:id="6457" w:author="Isa" w:date="2011-05-29T01:50:00Z">
        <w:r w:rsidR="00F814C1">
          <w:t>Tal</w:t>
        </w:r>
      </w:ins>
      <w:ins w:id="6458" w:author="Hugo" w:date="2011-05-06T22:49:00Z">
        <w:r w:rsidRPr="009D6FD5">
          <w:t xml:space="preserve"> escolha</w:t>
        </w:r>
      </w:ins>
      <w:ins w:id="6459" w:author="Isa" w:date="2011-05-29T01:50:00Z">
        <w:r w:rsidR="00F814C1">
          <w:t xml:space="preserve"> é</w:t>
        </w:r>
      </w:ins>
      <w:ins w:id="6460" w:author="Hugo" w:date="2011-05-06T22:49:00Z">
        <w:r w:rsidRPr="009D6FD5">
          <w:t xml:space="preserve"> lida por </w:t>
        </w:r>
        <w:proofErr w:type="spellStart"/>
        <w:r w:rsidRPr="00016DC7">
          <w:rPr>
            <w:rStyle w:val="codCarcter"/>
            <w:rPrChange w:id="6461" w:author="Hugo" w:date="2011-05-06T23:33:00Z">
              <w:rPr/>
            </w:rPrChange>
          </w:rPr>
          <w:t>readChoice</w:t>
        </w:r>
        <w:proofErr w:type="spellEnd"/>
        <w:r w:rsidRPr="009D6FD5">
          <w:t xml:space="preserve"> e armazenada em </w:t>
        </w:r>
        <w:r w:rsidRPr="00F814C1">
          <w:rPr>
            <w:rStyle w:val="codCarcter"/>
            <w:rPrChange w:id="6462" w:author="Isa" w:date="2011-05-29T01:50:00Z">
              <w:rPr/>
            </w:rPrChange>
          </w:rPr>
          <w:t>data</w:t>
        </w:r>
        <w:r w:rsidRPr="009D6FD5">
          <w:t>. É comunicada a conclusão da operação após esta escolha ter sido validada.</w:t>
        </w:r>
      </w:ins>
    </w:p>
    <w:p w14:paraId="7F79C1A5" w14:textId="51A4B816" w:rsidR="009D6FD5" w:rsidRDefault="009D6FD5">
      <w:pPr>
        <w:pStyle w:val="Cabealho3"/>
        <w:rPr>
          <w:ins w:id="6463" w:author="Hugo" w:date="2011-05-06T23:33:00Z"/>
          <w:lang w:val="en-US"/>
        </w:rPr>
        <w:pPrChange w:id="6464" w:author="Hugo" w:date="2011-05-06T22:56:00Z">
          <w:pPr>
            <w:spacing w:after="0" w:line="240" w:lineRule="auto"/>
          </w:pPr>
        </w:pPrChange>
      </w:pPr>
      <w:bookmarkStart w:id="6465" w:name="_Toc292488791"/>
      <w:ins w:id="6466" w:author="Hugo" w:date="2011-05-06T22:56:00Z">
        <w:r>
          <w:rPr>
            <w:lang w:val="en-US"/>
          </w:rPr>
          <w:t>8.4.7</w:t>
        </w:r>
        <w:r w:rsidRPr="003F6394">
          <w:rPr>
            <w:lang w:val="en-US"/>
          </w:rPr>
          <w:t>.</w:t>
        </w:r>
        <w:r>
          <w:rPr>
            <w:lang w:val="en-US"/>
          </w:rPr>
          <w:t xml:space="preserve"> </w:t>
        </w:r>
      </w:ins>
      <w:ins w:id="6467" w:author="Hugo" w:date="2011-05-06T22:49:00Z">
        <w:r w:rsidRPr="009D6FD5">
          <w:rPr>
            <w:lang w:val="en-US"/>
            <w:rPrChange w:id="6468" w:author="Hugo" w:date="2011-05-06T22:49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>Classify Software Characteristic using SMART method</w:t>
        </w:r>
        <w:bookmarkEnd w:id="6465"/>
        <w:r w:rsidRPr="009D6FD5">
          <w:rPr>
            <w:lang w:val="en-US"/>
            <w:rPrChange w:id="6469" w:author="Hugo" w:date="2011-05-06T22:49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 xml:space="preserve"> </w:t>
        </w:r>
      </w:ins>
    </w:p>
    <w:p w14:paraId="1F33E7FF" w14:textId="77777777" w:rsidR="00016DC7" w:rsidRPr="00016DC7" w:rsidRDefault="00016DC7">
      <w:pPr>
        <w:rPr>
          <w:ins w:id="6470" w:author="Hugo" w:date="2011-05-06T22:49:00Z"/>
          <w:lang w:val="en-US"/>
          <w:rPrChange w:id="6471" w:author="Hugo" w:date="2011-05-06T23:33:00Z">
            <w:rPr>
              <w:ins w:id="6472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473" w:author="Hugo" w:date="2011-05-06T23:33:00Z">
          <w:pPr>
            <w:spacing w:after="0" w:line="240" w:lineRule="auto"/>
          </w:pPr>
        </w:pPrChange>
      </w:pPr>
    </w:p>
    <w:p w14:paraId="7D06CB9A" w14:textId="5286D3A1" w:rsidR="009D6FD5" w:rsidRPr="009D6FD5" w:rsidRDefault="009D6FD5">
      <w:pPr>
        <w:jc w:val="center"/>
        <w:rPr>
          <w:ins w:id="6474" w:author="Hugo" w:date="2011-05-06T22:49:00Z"/>
          <w:rFonts w:ascii="Times New Roman" w:hAnsi="Times New Roman" w:cs="Times New Roman"/>
          <w:sz w:val="24"/>
          <w:szCs w:val="24"/>
          <w:lang w:val="en-US"/>
          <w:rPrChange w:id="6475" w:author="Hugo" w:date="2011-05-06T22:49:00Z">
            <w:rPr>
              <w:ins w:id="6476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477" w:author="Hugo" w:date="2011-05-06T22:56:00Z">
          <w:pPr>
            <w:spacing w:after="0" w:line="240" w:lineRule="auto"/>
            <w:jc w:val="left"/>
          </w:pPr>
        </w:pPrChange>
      </w:pPr>
      <w:ins w:id="6478" w:author="Hugo" w:date="2011-05-06T22:56:00Z">
        <w:r>
          <w:rPr>
            <w:rFonts w:ascii="Times New Roman" w:hAnsi="Times New Roman" w:cs="Times New Roman"/>
            <w:noProof/>
            <w:sz w:val="24"/>
            <w:szCs w:val="24"/>
            <w:rPrChange w:id="6479" w:author="Unknown">
              <w:rPr>
                <w:noProof/>
              </w:rPr>
            </w:rPrChange>
          </w:rPr>
          <w:drawing>
            <wp:inline distT="0" distB="0" distL="0" distR="0" wp14:anchorId="1971AB98" wp14:editId="5E9511D4">
              <wp:extent cx="4387679" cy="4752975"/>
              <wp:effectExtent l="0" t="0" r="0" b="0"/>
              <wp:docPr id="27" name="Imagem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lassify Software  Char SMART.jpg"/>
                      <pic:cNvPicPr/>
                    </pic:nvPicPr>
                    <pic:blipFill>
                      <a:blip r:embed="rId3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88632" cy="475400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9581047" w14:textId="77777777" w:rsidR="00893CBB" w:rsidRDefault="009D6FD5">
      <w:pPr>
        <w:ind w:firstLine="708"/>
        <w:rPr>
          <w:ins w:id="6480" w:author="Isa" w:date="2011-05-29T01:58:00Z"/>
        </w:rPr>
        <w:pPrChange w:id="6481" w:author="Hugo" w:date="2011-05-06T23:33:00Z">
          <w:pPr>
            <w:spacing w:after="0" w:line="240" w:lineRule="auto"/>
          </w:pPr>
        </w:pPrChange>
      </w:pPr>
      <w:ins w:id="6482" w:author="Hugo" w:date="2011-05-06T22:49:00Z">
        <w:r w:rsidRPr="009D6FD5">
          <w:t>O utilizador, quando se encontra na fase de classificação de características, pode escolher um de dois métodos. Neste caso</w:t>
        </w:r>
      </w:ins>
      <w:ins w:id="6483" w:author="Isa" w:date="2011-05-29T01:51:00Z">
        <w:r w:rsidR="00F814C1">
          <w:t>,</w:t>
        </w:r>
      </w:ins>
      <w:ins w:id="6484" w:author="Hugo" w:date="2011-05-06T22:49:00Z">
        <w:r w:rsidRPr="009D6FD5">
          <w:t xml:space="preserve"> o utilizador escolheu o método </w:t>
        </w:r>
        <w:r w:rsidRPr="00016DC7">
          <w:rPr>
            <w:b/>
            <w:rPrChange w:id="6485" w:author="Hugo" w:date="2011-05-06T23:34:00Z">
              <w:rPr/>
            </w:rPrChange>
          </w:rPr>
          <w:t>SMART</w:t>
        </w:r>
        <w:r w:rsidRPr="009D6FD5">
          <w:t xml:space="preserve">. Nesta primeira fase o utilizador apenas tem dar uma classificação às </w:t>
        </w:r>
      </w:ins>
      <w:ins w:id="6486" w:author="Hugo" w:date="2011-05-06T23:34:00Z">
        <w:r w:rsidR="00016DC7" w:rsidRPr="009D6FD5">
          <w:t>características</w:t>
        </w:r>
      </w:ins>
      <w:ins w:id="6487" w:author="Hugo" w:date="2011-05-06T22:49:00Z">
        <w:r w:rsidRPr="009D6FD5">
          <w:t xml:space="preserve"> que </w:t>
        </w:r>
      </w:ins>
      <w:ins w:id="6488" w:author="Hugo" w:date="2011-05-06T23:34:00Z">
        <w:r w:rsidR="00016DC7" w:rsidRPr="009D6FD5">
          <w:t>seleccionou</w:t>
        </w:r>
      </w:ins>
      <w:ins w:id="6489" w:author="Hugo" w:date="2011-05-06T22:49:00Z">
        <w:r w:rsidRPr="009D6FD5">
          <w:t xml:space="preserve"> anteriormente como referenciado no </w:t>
        </w:r>
        <w:del w:id="6490" w:author="Isa" w:date="2011-05-29T01:51:00Z">
          <w:r w:rsidRPr="009D6FD5" w:rsidDel="00F814C1">
            <w:delText>Use Case</w:delText>
          </w:r>
        </w:del>
      </w:ins>
      <w:ins w:id="6491" w:author="Isa" w:date="2011-05-29T01:51:00Z">
        <w:r w:rsidR="00F814C1">
          <w:t>caso de uso designado</w:t>
        </w:r>
      </w:ins>
      <w:ins w:id="6492" w:author="Hugo" w:date="2011-05-06T22:49:00Z">
        <w:r w:rsidRPr="009D6FD5">
          <w:rPr>
            <w:b/>
            <w:bCs/>
          </w:rPr>
          <w:t xml:space="preserve"> </w:t>
        </w:r>
      </w:ins>
      <w:ins w:id="6493" w:author="Isa" w:date="2011-05-29T01:51:00Z">
        <w:r w:rsidR="00F814C1" w:rsidRPr="00F814C1">
          <w:rPr>
            <w:bCs/>
            <w:rPrChange w:id="6494" w:author="Isa" w:date="2011-05-29T01:51:00Z">
              <w:rPr>
                <w:b/>
                <w:bCs/>
              </w:rPr>
            </w:rPrChange>
          </w:rPr>
          <w:t>“</w:t>
        </w:r>
      </w:ins>
      <w:proofErr w:type="spellStart"/>
      <w:ins w:id="6495" w:author="Hugo" w:date="2011-05-06T22:49:00Z">
        <w:r w:rsidRPr="00F814C1">
          <w:rPr>
            <w:bCs/>
            <w:rPrChange w:id="6496" w:author="Isa" w:date="2011-05-29T01:51:00Z">
              <w:rPr>
                <w:b/>
                <w:bCs/>
              </w:rPr>
            </w:rPrChange>
          </w:rPr>
          <w:t>Select</w:t>
        </w:r>
        <w:proofErr w:type="spellEnd"/>
        <w:r w:rsidRPr="00F814C1">
          <w:rPr>
            <w:bCs/>
            <w:rPrChange w:id="6497" w:author="Isa" w:date="2011-05-29T01:51:00Z">
              <w:rPr>
                <w:b/>
                <w:bCs/>
              </w:rPr>
            </w:rPrChange>
          </w:rPr>
          <w:t xml:space="preserve"> </w:t>
        </w:r>
        <w:proofErr w:type="spellStart"/>
        <w:r w:rsidRPr="00F814C1">
          <w:rPr>
            <w:bCs/>
            <w:rPrChange w:id="6498" w:author="Isa" w:date="2011-05-29T01:51:00Z">
              <w:rPr>
                <w:b/>
                <w:bCs/>
              </w:rPr>
            </w:rPrChange>
          </w:rPr>
          <w:t>characteristics</w:t>
        </w:r>
        <w:proofErr w:type="spellEnd"/>
        <w:r w:rsidRPr="00F814C1">
          <w:rPr>
            <w:bCs/>
            <w:rPrChange w:id="6499" w:author="Isa" w:date="2011-05-29T01:51:00Z">
              <w:rPr>
                <w:b/>
                <w:bCs/>
              </w:rPr>
            </w:rPrChange>
          </w:rPr>
          <w:t xml:space="preserve"> to </w:t>
        </w:r>
        <w:proofErr w:type="spellStart"/>
        <w:r w:rsidRPr="00F814C1">
          <w:rPr>
            <w:bCs/>
            <w:rPrChange w:id="6500" w:author="Isa" w:date="2011-05-29T01:51:00Z">
              <w:rPr>
                <w:b/>
                <w:bCs/>
              </w:rPr>
            </w:rPrChange>
          </w:rPr>
          <w:t>be</w:t>
        </w:r>
        <w:proofErr w:type="spellEnd"/>
        <w:r w:rsidRPr="00F814C1">
          <w:rPr>
            <w:bCs/>
            <w:rPrChange w:id="6501" w:author="Isa" w:date="2011-05-29T01:51:00Z">
              <w:rPr>
                <w:b/>
                <w:bCs/>
              </w:rPr>
            </w:rPrChange>
          </w:rPr>
          <w:t xml:space="preserve"> </w:t>
        </w:r>
        <w:proofErr w:type="spellStart"/>
        <w:r w:rsidRPr="00F814C1">
          <w:rPr>
            <w:bCs/>
            <w:rPrChange w:id="6502" w:author="Isa" w:date="2011-05-29T01:51:00Z">
              <w:rPr>
                <w:b/>
                <w:bCs/>
              </w:rPr>
            </w:rPrChange>
          </w:rPr>
          <w:t>used</w:t>
        </w:r>
        <w:proofErr w:type="spellEnd"/>
        <w:r w:rsidRPr="00F814C1">
          <w:rPr>
            <w:bCs/>
            <w:rPrChange w:id="6503" w:author="Isa" w:date="2011-05-29T01:51:00Z">
              <w:rPr>
                <w:b/>
                <w:bCs/>
              </w:rPr>
            </w:rPrChange>
          </w:rPr>
          <w:t xml:space="preserve"> </w:t>
        </w:r>
        <w:proofErr w:type="spellStart"/>
        <w:r w:rsidRPr="00F814C1">
          <w:rPr>
            <w:bCs/>
            <w:rPrChange w:id="6504" w:author="Isa" w:date="2011-05-29T01:51:00Z">
              <w:rPr>
                <w:b/>
                <w:bCs/>
              </w:rPr>
            </w:rPrChange>
          </w:rPr>
          <w:t>in</w:t>
        </w:r>
        <w:proofErr w:type="spellEnd"/>
        <w:r w:rsidRPr="00F814C1">
          <w:rPr>
            <w:bCs/>
            <w:rPrChange w:id="6505" w:author="Isa" w:date="2011-05-29T01:51:00Z">
              <w:rPr>
                <w:b/>
                <w:bCs/>
              </w:rPr>
            </w:rPrChange>
          </w:rPr>
          <w:t xml:space="preserve"> </w:t>
        </w:r>
        <w:proofErr w:type="spellStart"/>
        <w:r w:rsidRPr="00F814C1">
          <w:rPr>
            <w:bCs/>
            <w:rPrChange w:id="6506" w:author="Isa" w:date="2011-05-29T01:51:00Z">
              <w:rPr>
                <w:b/>
                <w:bCs/>
              </w:rPr>
            </w:rPrChange>
          </w:rPr>
          <w:t>comparison</w:t>
        </w:r>
      </w:ins>
      <w:proofErr w:type="spellEnd"/>
      <w:ins w:id="6507" w:author="Isa" w:date="2011-05-29T01:51:00Z">
        <w:r w:rsidR="00F814C1" w:rsidRPr="00F814C1">
          <w:rPr>
            <w:bCs/>
            <w:rPrChange w:id="6508" w:author="Isa" w:date="2011-05-29T01:51:00Z">
              <w:rPr>
                <w:b/>
                <w:bCs/>
              </w:rPr>
            </w:rPrChange>
          </w:rPr>
          <w:t>”</w:t>
        </w:r>
      </w:ins>
      <w:ins w:id="6509" w:author="Hugo" w:date="2011-05-06T22:49:00Z">
        <w:r w:rsidRPr="00F814C1">
          <w:t>.</w:t>
        </w:r>
        <w:r w:rsidRPr="009D6FD5">
          <w:t xml:space="preserve"> Como tal</w:t>
        </w:r>
      </w:ins>
      <w:ins w:id="6510" w:author="Isa" w:date="2011-05-29T01:51:00Z">
        <w:r w:rsidR="00F814C1">
          <w:t>,</w:t>
        </w:r>
      </w:ins>
      <w:ins w:id="6511" w:author="Hugo" w:date="2011-05-06T22:49:00Z">
        <w:r w:rsidRPr="009D6FD5">
          <w:t xml:space="preserve"> </w:t>
        </w:r>
        <w:del w:id="6512" w:author="Isa" w:date="2011-05-29T01:52:00Z">
          <w:r w:rsidRPr="009D6FD5" w:rsidDel="00893CBB">
            <w:delText xml:space="preserve">a primeira coisa que este faz </w:delText>
          </w:r>
        </w:del>
        <w:r w:rsidRPr="009D6FD5">
          <w:t>é seleccionar da lista d</w:t>
        </w:r>
      </w:ins>
      <w:ins w:id="6513" w:author="Isa" w:date="2011-05-29T01:52:00Z">
        <w:r w:rsidR="00893CBB">
          <w:t>os critérios definidos na fase anterior</w:t>
        </w:r>
      </w:ins>
      <w:ins w:id="6514" w:author="Hugo" w:date="2011-05-06T22:49:00Z">
        <w:del w:id="6515" w:author="Isa" w:date="2011-05-29T01:52:00Z">
          <w:r w:rsidRPr="009D6FD5" w:rsidDel="00893CBB">
            <w:delText xml:space="preserve">e selecções </w:delText>
          </w:r>
        </w:del>
        <w:del w:id="6516" w:author="Isa" w:date="2011-05-29T01:53:00Z">
          <w:r w:rsidRPr="009D6FD5" w:rsidDel="00893CBB">
            <w:delText xml:space="preserve">que efectuou anteriormente uma </w:delText>
          </w:r>
        </w:del>
      </w:ins>
      <w:ins w:id="6517" w:author="Hugo" w:date="2011-05-06T23:35:00Z">
        <w:del w:id="6518" w:author="Isa" w:date="2011-05-29T01:53:00Z">
          <w:r w:rsidR="00016DC7" w:rsidRPr="009D6FD5" w:rsidDel="00893CBB">
            <w:delText>característica</w:delText>
          </w:r>
        </w:del>
      </w:ins>
      <w:ins w:id="6519" w:author="Hugo" w:date="2011-05-06T22:49:00Z">
        <w:r w:rsidRPr="009D6FD5">
          <w:t>. De seguida</w:t>
        </w:r>
      </w:ins>
      <w:ins w:id="6520" w:author="Isa" w:date="2011-05-29T01:53:00Z">
        <w:r w:rsidR="00893CBB">
          <w:t>,</w:t>
        </w:r>
      </w:ins>
      <w:ins w:id="6521" w:author="Hugo" w:date="2011-05-06T22:49:00Z">
        <w:r w:rsidRPr="009D6FD5">
          <w:t xml:space="preserve"> </w:t>
        </w:r>
      </w:ins>
      <w:ins w:id="6522" w:author="Isa" w:date="2011-05-29T01:53:00Z">
        <w:r w:rsidR="00893CBB">
          <w:t>é</w:t>
        </w:r>
      </w:ins>
      <w:ins w:id="6523" w:author="Hugo" w:date="2011-05-06T22:49:00Z">
        <w:del w:id="6524" w:author="Isa" w:date="2011-05-29T01:53:00Z">
          <w:r w:rsidRPr="009D6FD5" w:rsidDel="00893CBB">
            <w:delText>quando esta é</w:delText>
          </w:r>
        </w:del>
        <w:r w:rsidRPr="009D6FD5">
          <w:t xml:space="preserve"> </w:t>
        </w:r>
      </w:ins>
      <w:ins w:id="6525" w:author="Hugo" w:date="2011-05-06T23:35:00Z">
        <w:r w:rsidR="00016DC7" w:rsidRPr="009D6FD5">
          <w:t>selecciona</w:t>
        </w:r>
      </w:ins>
      <w:ins w:id="6526" w:author="Isa" w:date="2011-05-29T01:53:00Z">
        <w:r w:rsidR="00893CBB">
          <w:t>da uma característica e</w:t>
        </w:r>
      </w:ins>
      <w:ins w:id="6527" w:author="Hugo" w:date="2011-05-06T23:35:00Z">
        <w:del w:id="6528" w:author="Isa" w:date="2011-05-29T01:53:00Z">
          <w:r w:rsidR="00016DC7" w:rsidRPr="009D6FD5" w:rsidDel="00893CBB">
            <w:delText>da</w:delText>
          </w:r>
        </w:del>
      </w:ins>
      <w:ins w:id="6529" w:author="Hugo" w:date="2011-05-06T22:49:00Z">
        <w:r w:rsidRPr="009D6FD5">
          <w:t xml:space="preserve"> o sistema lê o</w:t>
        </w:r>
      </w:ins>
      <w:ins w:id="6530" w:author="Isa" w:date="2011-05-29T01:53:00Z">
        <w:r w:rsidR="00893CBB">
          <w:t xml:space="preserve"> seu</w:t>
        </w:r>
      </w:ins>
      <w:ins w:id="6531" w:author="Hugo" w:date="2011-05-06T22:49:00Z">
        <w:r w:rsidRPr="009D6FD5">
          <w:t xml:space="preserve"> ID </w:t>
        </w:r>
        <w:del w:id="6532" w:author="Isa" w:date="2011-05-29T01:53:00Z">
          <w:r w:rsidRPr="009D6FD5" w:rsidDel="00893CBB">
            <w:delText xml:space="preserve">da </w:delText>
          </w:r>
        </w:del>
      </w:ins>
      <w:ins w:id="6533" w:author="Hugo" w:date="2011-05-06T23:35:00Z">
        <w:del w:id="6534" w:author="Isa" w:date="2011-05-29T01:53:00Z">
          <w:r w:rsidR="00016DC7" w:rsidRPr="009D6FD5" w:rsidDel="00893CBB">
            <w:delText>característica</w:delText>
          </w:r>
        </w:del>
      </w:ins>
      <w:ins w:id="6535" w:author="Hugo" w:date="2011-05-06T22:49:00Z">
        <w:del w:id="6536" w:author="Isa" w:date="2011-05-29T01:53:00Z">
          <w:r w:rsidRPr="009D6FD5" w:rsidDel="00893CBB">
            <w:delText xml:space="preserve"> </w:delText>
          </w:r>
        </w:del>
      </w:ins>
      <w:ins w:id="6537" w:author="Isa" w:date="2011-05-29T01:54:00Z">
        <w:r w:rsidR="00893CBB">
          <w:t xml:space="preserve">e </w:t>
        </w:r>
      </w:ins>
      <w:ins w:id="6538" w:author="Hugo" w:date="2011-05-06T22:49:00Z">
        <w:del w:id="6539" w:author="Isa" w:date="2011-05-29T01:54:00Z">
          <w:r w:rsidRPr="009D6FD5" w:rsidDel="00893CBB">
            <w:delText xml:space="preserve">para posteriormente a poder </w:delText>
          </w:r>
        </w:del>
        <w:r w:rsidRPr="009D6FD5">
          <w:t>regista</w:t>
        </w:r>
      </w:ins>
      <w:ins w:id="6540" w:author="Isa" w:date="2011-05-29T01:54:00Z">
        <w:r w:rsidR="00893CBB">
          <w:t>-o</w:t>
        </w:r>
      </w:ins>
      <w:ins w:id="6541" w:author="Hugo" w:date="2011-05-06T22:49:00Z">
        <w:del w:id="6542" w:author="Isa" w:date="2011-05-29T01:54:00Z">
          <w:r w:rsidRPr="009D6FD5" w:rsidDel="00893CBB">
            <w:delText>r</w:delText>
          </w:r>
        </w:del>
        <w:r w:rsidRPr="009D6FD5">
          <w:t xml:space="preserve">. Esta leitura é feita com o método </w:t>
        </w:r>
        <w:proofErr w:type="spellStart"/>
        <w:proofErr w:type="gramStart"/>
        <w:r w:rsidRPr="00016DC7">
          <w:rPr>
            <w:rStyle w:val="codCarcter"/>
            <w:rPrChange w:id="6543" w:author="Hugo" w:date="2011-05-06T23:35:00Z">
              <w:rPr/>
            </w:rPrChange>
          </w:rPr>
          <w:t>getID</w:t>
        </w:r>
        <w:proofErr w:type="spellEnd"/>
        <w:r w:rsidRPr="00016DC7">
          <w:rPr>
            <w:rStyle w:val="codCarcter"/>
            <w:rPrChange w:id="6544" w:author="Hugo" w:date="2011-05-06T23:35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6545" w:author="Hugo" w:date="2011-05-06T23:35:00Z">
              <w:rPr/>
            </w:rPrChange>
          </w:rPr>
          <w:t>).</w:t>
        </w:r>
        <w:r w:rsidRPr="009D6FD5">
          <w:t xml:space="preserve"> </w:t>
        </w:r>
      </w:ins>
      <w:ins w:id="6546" w:author="Isa" w:date="2011-05-29T01:54:00Z">
        <w:r w:rsidR="00893CBB">
          <w:t>No</w:t>
        </w:r>
      </w:ins>
      <w:ins w:id="6547" w:author="Hugo" w:date="2011-05-06T22:49:00Z">
        <w:del w:id="6548" w:author="Isa" w:date="2011-05-29T01:54:00Z">
          <w:r w:rsidRPr="009D6FD5" w:rsidDel="00893CBB">
            <w:delText>O</w:delText>
          </w:r>
        </w:del>
        <w:r w:rsidRPr="009D6FD5">
          <w:t xml:space="preserve"> passo seguinte</w:t>
        </w:r>
      </w:ins>
      <w:ins w:id="6549" w:author="Isa" w:date="2011-05-29T01:54:00Z">
        <w:r w:rsidR="00893CBB">
          <w:t>,</w:t>
        </w:r>
      </w:ins>
      <w:ins w:id="6550" w:author="Hugo" w:date="2011-05-06T22:49:00Z">
        <w:r w:rsidRPr="009D6FD5">
          <w:t xml:space="preserve"> </w:t>
        </w:r>
        <w:del w:id="6551" w:author="Isa" w:date="2011-05-29T01:54:00Z">
          <w:r w:rsidRPr="009D6FD5" w:rsidDel="00893CBB">
            <w:delText xml:space="preserve">será </w:delText>
          </w:r>
        </w:del>
        <w:r w:rsidRPr="009D6FD5">
          <w:t xml:space="preserve">o utilizador </w:t>
        </w:r>
        <w:del w:id="6552" w:author="Isa" w:date="2011-05-29T01:54:00Z">
          <w:r w:rsidRPr="009D6FD5" w:rsidDel="00893CBB">
            <w:delText xml:space="preserve">que o terá que fazer. Este </w:delText>
          </w:r>
        </w:del>
        <w:r w:rsidRPr="009D6FD5">
          <w:t xml:space="preserve">tem de </w:t>
        </w:r>
        <w:del w:id="6553" w:author="Isa" w:date="2011-05-29T01:54:00Z">
          <w:r w:rsidRPr="009D6FD5" w:rsidDel="00893CBB">
            <w:delText>ver</w:delText>
          </w:r>
        </w:del>
      </w:ins>
      <w:ins w:id="6554" w:author="Isa" w:date="2011-05-29T01:54:00Z">
        <w:r w:rsidR="00893CBB">
          <w:t>reflectir</w:t>
        </w:r>
      </w:ins>
      <w:ins w:id="6555" w:author="Hugo" w:date="2011-05-06T22:49:00Z">
        <w:r w:rsidRPr="009D6FD5">
          <w:t xml:space="preserve"> qual a importância que </w:t>
        </w:r>
      </w:ins>
      <w:ins w:id="6556" w:author="Isa" w:date="2011-05-29T01:55:00Z">
        <w:r w:rsidR="00893CBB">
          <w:t>d</w:t>
        </w:r>
      </w:ins>
      <w:ins w:id="6557" w:author="Hugo" w:date="2011-05-06T22:49:00Z">
        <w:del w:id="6558" w:author="Isa" w:date="2011-05-29T01:55:00Z">
          <w:r w:rsidRPr="009D6FD5" w:rsidDel="00893CBB">
            <w:delText>aquela</w:delText>
          </w:r>
        </w:del>
      </w:ins>
      <w:ins w:id="6559" w:author="Isa" w:date="2011-05-29T01:55:00Z">
        <w:r w:rsidR="00893CBB">
          <w:t>a</w:t>
        </w:r>
      </w:ins>
      <w:ins w:id="6560" w:author="Hugo" w:date="2011-05-06T22:49:00Z">
        <w:r w:rsidRPr="009D6FD5">
          <w:t xml:space="preserve"> </w:t>
        </w:r>
      </w:ins>
      <w:ins w:id="6561" w:author="Hugo" w:date="2011-05-06T23:35:00Z">
        <w:r w:rsidR="00016DC7" w:rsidRPr="009D6FD5">
          <w:t>característica</w:t>
        </w:r>
      </w:ins>
      <w:ins w:id="6562" w:author="Hugo" w:date="2011-05-06T22:49:00Z">
        <w:r w:rsidRPr="009D6FD5">
          <w:t xml:space="preserve"> </w:t>
        </w:r>
        <w:del w:id="6563" w:author="Isa" w:date="2011-05-29T01:55:00Z">
          <w:r w:rsidRPr="009D6FD5" w:rsidDel="00893CBB">
            <w:delText xml:space="preserve">tem </w:delText>
          </w:r>
        </w:del>
        <w:r w:rsidRPr="009D6FD5">
          <w:t xml:space="preserve">no resultado que pretende obter. </w:t>
        </w:r>
        <w:del w:id="6564" w:author="Isa" w:date="2011-05-29T01:56:00Z">
          <w:r w:rsidRPr="009D6FD5" w:rsidDel="00893CBB">
            <w:delText xml:space="preserve">Sendo assim este depara-se com duas situações, ou a </w:delText>
          </w:r>
        </w:del>
      </w:ins>
      <w:ins w:id="6565" w:author="Hugo" w:date="2011-05-06T23:35:00Z">
        <w:del w:id="6566" w:author="Isa" w:date="2011-05-29T01:56:00Z">
          <w:r w:rsidR="00016DC7" w:rsidRPr="009D6FD5" w:rsidDel="00893CBB">
            <w:delText>característica</w:delText>
          </w:r>
        </w:del>
      </w:ins>
      <w:ins w:id="6567" w:author="Hugo" w:date="2011-05-06T22:49:00Z">
        <w:del w:id="6568" w:author="Isa" w:date="2011-05-29T01:56:00Z">
          <w:r w:rsidRPr="009D6FD5" w:rsidDel="00893CBB">
            <w:delText xml:space="preserve"> é a que na sua opinião </w:delText>
          </w:r>
        </w:del>
      </w:ins>
      <w:ins w:id="6569" w:author="Hugo" w:date="2011-05-06T23:35:00Z">
        <w:del w:id="6570" w:author="Isa" w:date="2011-05-29T01:56:00Z">
          <w:r w:rsidR="00016DC7" w:rsidRPr="009D6FD5" w:rsidDel="00893CBB">
            <w:delText>detém</w:delText>
          </w:r>
        </w:del>
      </w:ins>
      <w:ins w:id="6571" w:author="Hugo" w:date="2011-05-06T22:49:00Z">
        <w:del w:id="6572" w:author="Isa" w:date="2011-05-29T01:56:00Z">
          <w:r w:rsidRPr="009D6FD5" w:rsidDel="00893CBB">
            <w:delText xml:space="preserve"> a menor importância, ou a é mais importante do que a com menor classificação. </w:delText>
          </w:r>
        </w:del>
        <w:r w:rsidRPr="009D6FD5">
          <w:t>De acordo com a sua opinião</w:t>
        </w:r>
      </w:ins>
      <w:ins w:id="6573" w:author="Isa" w:date="2011-05-29T01:56:00Z">
        <w:r w:rsidR="00893CBB">
          <w:t>,</w:t>
        </w:r>
      </w:ins>
      <w:ins w:id="6574" w:author="Hugo" w:date="2011-05-06T22:49:00Z">
        <w:r w:rsidRPr="009D6FD5">
          <w:t xml:space="preserve"> </w:t>
        </w:r>
        <w:del w:id="6575" w:author="Isa" w:date="2011-05-29T01:56:00Z">
          <w:r w:rsidRPr="009D6FD5" w:rsidDel="00893CBB">
            <w:delText>este</w:delText>
          </w:r>
        </w:del>
      </w:ins>
      <w:ins w:id="6576" w:author="Isa" w:date="2011-05-29T01:56:00Z">
        <w:r w:rsidR="00893CBB">
          <w:t>o utilizador</w:t>
        </w:r>
      </w:ins>
      <w:ins w:id="6577" w:author="Hugo" w:date="2011-05-06T22:49:00Z">
        <w:r w:rsidRPr="009D6FD5">
          <w:t xml:space="preserve"> atribui 10 pontos se a </w:t>
        </w:r>
      </w:ins>
      <w:ins w:id="6578" w:author="Hugo" w:date="2011-05-06T23:34:00Z">
        <w:r w:rsidR="00016DC7" w:rsidRPr="009D6FD5">
          <w:t>característica</w:t>
        </w:r>
      </w:ins>
      <w:ins w:id="6579" w:author="Hugo" w:date="2011-05-06T22:49:00Z">
        <w:r w:rsidRPr="009D6FD5">
          <w:t xml:space="preserve"> for a menos importante de todas</w:t>
        </w:r>
      </w:ins>
      <w:ins w:id="6580" w:author="Isa" w:date="2011-05-29T01:56:00Z">
        <w:r w:rsidR="00893CBB">
          <w:t xml:space="preserve">. </w:t>
        </w:r>
      </w:ins>
      <w:ins w:id="6581" w:author="Hugo" w:date="2011-05-06T22:49:00Z">
        <w:del w:id="6582" w:author="Isa" w:date="2011-05-29T01:56:00Z">
          <w:r w:rsidRPr="009D6FD5" w:rsidDel="00893CBB">
            <w:delText xml:space="preserve">, </w:delText>
          </w:r>
        </w:del>
      </w:ins>
      <w:ins w:id="6583" w:author="Isa" w:date="2011-05-29T01:56:00Z">
        <w:r w:rsidR="00893CBB">
          <w:t>Às restantes caracter</w:t>
        </w:r>
      </w:ins>
      <w:ins w:id="6584" w:author="Isa" w:date="2011-05-29T01:57:00Z">
        <w:r w:rsidR="00893CBB">
          <w:t>í</w:t>
        </w:r>
      </w:ins>
      <w:ins w:id="6585" w:author="Isa" w:date="2011-05-29T01:56:00Z">
        <w:r w:rsidR="00893CBB">
          <w:t xml:space="preserve">sticas, </w:t>
        </w:r>
      </w:ins>
      <w:ins w:id="6586" w:author="Hugo" w:date="2011-05-06T22:49:00Z">
        <w:del w:id="6587" w:author="Isa" w:date="2011-05-29T01:56:00Z">
          <w:r w:rsidRPr="009D6FD5" w:rsidDel="00893CBB">
            <w:delText xml:space="preserve">caso nao seja a menos importante </w:delText>
          </w:r>
        </w:del>
        <w:r w:rsidRPr="009D6FD5">
          <w:t>o utilizador atribui mais de 10 pontos de acordo com</w:t>
        </w:r>
        <w:del w:id="6588" w:author="Isa" w:date="2011-05-29T01:57:00Z">
          <w:r w:rsidRPr="009D6FD5" w:rsidDel="00893CBB">
            <w:delText xml:space="preserve"> </w:delText>
          </w:r>
        </w:del>
      </w:ins>
      <w:ins w:id="6589" w:author="Isa" w:date="2011-05-29T01:57:00Z">
        <w:r w:rsidR="00893CBB">
          <w:t xml:space="preserve"> a relevância de cada uma</w:t>
        </w:r>
      </w:ins>
      <w:ins w:id="6590" w:author="Hugo" w:date="2011-05-06T22:49:00Z">
        <w:del w:id="6591" w:author="Isa" w:date="2011-05-29T01:57:00Z">
          <w:r w:rsidRPr="009D6FD5" w:rsidDel="00893CBB">
            <w:delText xml:space="preserve">a classificação que atribuiu às outras </w:delText>
          </w:r>
        </w:del>
      </w:ins>
      <w:ins w:id="6592" w:author="Hugo" w:date="2011-05-06T23:35:00Z">
        <w:del w:id="6593" w:author="Isa" w:date="2011-05-29T01:57:00Z">
          <w:r w:rsidR="00016DC7" w:rsidRPr="009D6FD5" w:rsidDel="00893CBB">
            <w:delText>característica</w:delText>
          </w:r>
          <w:r w:rsidR="00016DC7" w:rsidDel="00893CBB">
            <w:delText>s</w:delText>
          </w:r>
        </w:del>
      </w:ins>
      <w:ins w:id="6594" w:author="Hugo" w:date="2011-05-06T22:49:00Z">
        <w:r w:rsidRPr="009D6FD5">
          <w:t xml:space="preserve">. </w:t>
        </w:r>
      </w:ins>
    </w:p>
    <w:p w14:paraId="21507BE3" w14:textId="77777777" w:rsidR="00893CBB" w:rsidRDefault="009D6FD5">
      <w:pPr>
        <w:ind w:firstLine="708"/>
        <w:rPr>
          <w:ins w:id="6595" w:author="Isa" w:date="2011-05-29T01:59:00Z"/>
        </w:rPr>
        <w:pPrChange w:id="6596" w:author="Hugo" w:date="2011-05-06T23:33:00Z">
          <w:pPr>
            <w:spacing w:after="0" w:line="240" w:lineRule="auto"/>
          </w:pPr>
        </w:pPrChange>
      </w:pPr>
      <w:ins w:id="6597" w:author="Hugo" w:date="2011-05-06T22:49:00Z">
        <w:r w:rsidRPr="009D6FD5">
          <w:lastRenderedPageBreak/>
          <w:t xml:space="preserve">As pontuações são lidas com o método </w:t>
        </w:r>
        <w:proofErr w:type="spellStart"/>
        <w:proofErr w:type="gramStart"/>
        <w:r w:rsidRPr="00016DC7">
          <w:rPr>
            <w:rStyle w:val="codCarcter"/>
            <w:rPrChange w:id="6598" w:author="Hugo" w:date="2011-05-06T23:34:00Z">
              <w:rPr/>
            </w:rPrChange>
          </w:rPr>
          <w:t>readPoints</w:t>
        </w:r>
        <w:proofErr w:type="spellEnd"/>
        <w:r w:rsidRPr="00016DC7">
          <w:rPr>
            <w:rStyle w:val="codCarcter"/>
            <w:rPrChange w:id="6599" w:author="Hugo" w:date="2011-05-06T23:34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6600" w:author="Hugo" w:date="2011-05-06T23:34:00Z">
              <w:rPr/>
            </w:rPrChange>
          </w:rPr>
          <w:t>)</w:t>
        </w:r>
        <w:r w:rsidRPr="00893CBB">
          <w:t>.</w:t>
        </w:r>
        <w:r w:rsidRPr="009D6FD5">
          <w:t xml:space="preserve"> </w:t>
        </w:r>
        <w:del w:id="6601" w:author="Isa" w:date="2011-05-29T01:58:00Z">
          <w:r w:rsidRPr="009D6FD5" w:rsidDel="00893CBB">
            <w:delText>Como</w:delText>
          </w:r>
        </w:del>
      </w:ins>
      <w:ins w:id="6602" w:author="Isa" w:date="2011-05-29T01:58:00Z">
        <w:r w:rsidR="00893CBB">
          <w:t>Quando</w:t>
        </w:r>
      </w:ins>
      <w:ins w:id="6603" w:author="Hugo" w:date="2011-05-06T22:49:00Z">
        <w:r w:rsidRPr="009D6FD5">
          <w:t xml:space="preserve"> a </w:t>
        </w:r>
      </w:ins>
      <w:ins w:id="6604" w:author="Hugo" w:date="2011-05-06T23:35:00Z">
        <w:r w:rsidR="00016DC7" w:rsidRPr="009D6FD5">
          <w:t xml:space="preserve">característica </w:t>
        </w:r>
      </w:ins>
      <w:ins w:id="6605" w:author="Hugo" w:date="2011-05-06T22:49:00Z">
        <w:r w:rsidRPr="009D6FD5">
          <w:t>já está classificada</w:t>
        </w:r>
      </w:ins>
      <w:ins w:id="6606" w:author="Isa" w:date="2011-05-29T01:58:00Z">
        <w:r w:rsidR="00893CBB">
          <w:t>,</w:t>
        </w:r>
      </w:ins>
      <w:ins w:id="6607" w:author="Hugo" w:date="2011-05-06T22:49:00Z">
        <w:r w:rsidRPr="009D6FD5">
          <w:t xml:space="preserve"> o si</w:t>
        </w:r>
      </w:ins>
      <w:ins w:id="6608" w:author="Hugo" w:date="2011-05-06T23:35:00Z">
        <w:r w:rsidR="00016DC7">
          <w:t>s</w:t>
        </w:r>
      </w:ins>
      <w:ins w:id="6609" w:author="Hugo" w:date="2011-05-06T22:49:00Z">
        <w:r w:rsidRPr="009D6FD5">
          <w:t xml:space="preserve">tema regista numa tabela que dada </w:t>
        </w:r>
      </w:ins>
      <w:ins w:id="6610" w:author="Hugo" w:date="2011-05-06T23:35:00Z">
        <w:r w:rsidR="00016DC7" w:rsidRPr="009D6FD5">
          <w:t xml:space="preserve">característica </w:t>
        </w:r>
      </w:ins>
      <w:ins w:id="6611" w:author="Hugo" w:date="2011-05-06T22:49:00Z">
        <w:r w:rsidRPr="009D6FD5">
          <w:t xml:space="preserve">tem a classificação </w:t>
        </w:r>
      </w:ins>
      <w:ins w:id="6612" w:author="Hugo" w:date="2011-05-06T23:35:00Z">
        <w:r w:rsidR="00016DC7" w:rsidRPr="009D6FD5">
          <w:t>atribuída</w:t>
        </w:r>
      </w:ins>
      <w:ins w:id="6613" w:author="Hugo" w:date="2011-05-06T22:49:00Z">
        <w:r w:rsidRPr="009D6FD5">
          <w:t xml:space="preserve">. O método utilizado para o registo é </w:t>
        </w:r>
        <w:proofErr w:type="spellStart"/>
        <w:proofErr w:type="gramStart"/>
        <w:r w:rsidRPr="00016DC7">
          <w:rPr>
            <w:rStyle w:val="codCarcter"/>
            <w:rPrChange w:id="6614" w:author="Hugo" w:date="2011-05-06T23:36:00Z">
              <w:rPr/>
            </w:rPrChange>
          </w:rPr>
          <w:t>registerClass</w:t>
        </w:r>
        <w:proofErr w:type="spellEnd"/>
        <w:r w:rsidRPr="00016DC7">
          <w:rPr>
            <w:rStyle w:val="codCarcter"/>
            <w:rPrChange w:id="6615" w:author="Hugo" w:date="2011-05-06T23:36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616" w:author="Hugo" w:date="2011-05-06T23:36:00Z">
              <w:rPr/>
            </w:rPrChange>
          </w:rPr>
          <w:t>idChar</w:t>
        </w:r>
        <w:proofErr w:type="gramEnd"/>
        <w:r w:rsidRPr="00016DC7">
          <w:rPr>
            <w:rStyle w:val="codCarcter"/>
            <w:rPrChange w:id="6617" w:author="Hugo" w:date="2011-05-06T23:36:00Z">
              <w:rPr/>
            </w:rPrChange>
          </w:rPr>
          <w:t>,points</w:t>
        </w:r>
        <w:proofErr w:type="spellEnd"/>
        <w:r w:rsidRPr="00016DC7">
          <w:rPr>
            <w:rStyle w:val="codCarcter"/>
            <w:rPrChange w:id="6618" w:author="Hugo" w:date="2011-05-06T23:36:00Z">
              <w:rPr/>
            </w:rPrChange>
          </w:rPr>
          <w:t>),</w:t>
        </w:r>
        <w:r w:rsidRPr="009D6FD5">
          <w:t xml:space="preserve"> que recebe como </w:t>
        </w:r>
      </w:ins>
      <w:ins w:id="6619" w:author="Hugo" w:date="2011-05-06T23:35:00Z">
        <w:r w:rsidR="00016DC7" w:rsidRPr="009D6FD5">
          <w:t>parâmetros</w:t>
        </w:r>
      </w:ins>
      <w:ins w:id="6620" w:author="Hugo" w:date="2011-05-06T22:49:00Z">
        <w:r w:rsidRPr="009D6FD5">
          <w:t xml:space="preserve"> o ID da </w:t>
        </w:r>
      </w:ins>
      <w:ins w:id="6621" w:author="Hugo" w:date="2011-05-06T23:35:00Z">
        <w:r w:rsidR="00016DC7" w:rsidRPr="009D6FD5">
          <w:t xml:space="preserve">característica </w:t>
        </w:r>
      </w:ins>
      <w:ins w:id="6622" w:author="Hugo" w:date="2011-05-06T22:49:00Z">
        <w:r w:rsidRPr="009D6FD5">
          <w:t xml:space="preserve">e respectiva classificação. O </w:t>
        </w:r>
      </w:ins>
      <w:ins w:id="6623" w:author="Hugo" w:date="2011-05-06T23:35:00Z">
        <w:r w:rsidR="00016DC7" w:rsidRPr="009D6FD5">
          <w:t>número</w:t>
        </w:r>
      </w:ins>
      <w:ins w:id="6624" w:author="Hugo" w:date="2011-05-06T22:49:00Z">
        <w:r w:rsidRPr="009D6FD5">
          <w:t xml:space="preserve"> de classificações feitas é incrementado. Este processo é repetido enquanto o número de classificações não for igual ao número de características. </w:t>
        </w:r>
      </w:ins>
    </w:p>
    <w:p w14:paraId="08BDCC1C" w14:textId="27AD7C26" w:rsidR="009D6FD5" w:rsidRPr="009D6FD5" w:rsidRDefault="009D6FD5">
      <w:pPr>
        <w:ind w:firstLine="708"/>
        <w:rPr>
          <w:ins w:id="6625" w:author="Hugo" w:date="2011-05-06T22:49:00Z"/>
          <w:rFonts w:ascii="Times New Roman" w:hAnsi="Times New Roman" w:cs="Times New Roman"/>
          <w:sz w:val="24"/>
          <w:szCs w:val="24"/>
        </w:rPr>
        <w:pPrChange w:id="6626" w:author="Hugo" w:date="2011-05-06T23:33:00Z">
          <w:pPr>
            <w:spacing w:after="0" w:line="240" w:lineRule="auto"/>
          </w:pPr>
        </w:pPrChange>
      </w:pPr>
      <w:ins w:id="6627" w:author="Hugo" w:date="2011-05-06T22:49:00Z">
        <w:r w:rsidRPr="009D6FD5">
          <w:t>Por fim</w:t>
        </w:r>
      </w:ins>
      <w:ins w:id="6628" w:author="Isa" w:date="2011-05-29T01:59:00Z">
        <w:r w:rsidR="00893CBB">
          <w:t>,</w:t>
        </w:r>
      </w:ins>
      <w:ins w:id="6629" w:author="Hugo" w:date="2011-05-06T22:49:00Z">
        <w:r w:rsidRPr="009D6FD5">
          <w:t xml:space="preserve"> quando todas as classificações forem </w:t>
        </w:r>
      </w:ins>
      <w:ins w:id="6630" w:author="Hugo" w:date="2011-05-06T23:35:00Z">
        <w:r w:rsidR="00016DC7" w:rsidRPr="009D6FD5">
          <w:t>atribuídas</w:t>
        </w:r>
      </w:ins>
      <w:ins w:id="6631" w:author="Isa" w:date="2011-05-29T01:59:00Z">
        <w:r w:rsidR="00893CBB">
          <w:t>,</w:t>
        </w:r>
      </w:ins>
      <w:ins w:id="6632" w:author="Hugo" w:date="2011-05-06T22:49:00Z">
        <w:r w:rsidRPr="009D6FD5">
          <w:t xml:space="preserve"> o utilizador valida as suas classificações e o sistema retorna uma mensagem de sucesso da operação.</w:t>
        </w:r>
      </w:ins>
    </w:p>
    <w:p w14:paraId="17D9CDF5" w14:textId="77777777" w:rsidR="009D6FD5" w:rsidRPr="003563AD" w:rsidRDefault="009D6FD5">
      <w:pPr>
        <w:rPr>
          <w:ins w:id="6633" w:author="Hugo" w:date="2011-05-06T22:56:00Z"/>
          <w:rFonts w:ascii="Times New Roman" w:hAnsi="Times New Roman" w:cs="Times New Roman"/>
          <w:sz w:val="24"/>
          <w:szCs w:val="24"/>
          <w:rPrChange w:id="6634" w:author="Hugo" w:date="2011-05-06T23:08:00Z">
            <w:rPr>
              <w:ins w:id="6635" w:author="Hugo" w:date="2011-05-06T22:56:00Z"/>
              <w:rFonts w:ascii="Times New Roman" w:hAnsi="Times New Roman" w:cs="Times New Roman"/>
              <w:sz w:val="24"/>
              <w:szCs w:val="24"/>
              <w:lang w:val="en-US"/>
            </w:rPr>
          </w:rPrChange>
        </w:rPr>
        <w:pPrChange w:id="6636" w:author="Hugo" w:date="2011-05-06T22:49:00Z">
          <w:pPr>
            <w:spacing w:after="240" w:line="240" w:lineRule="auto"/>
            <w:jc w:val="left"/>
          </w:pPr>
        </w:pPrChange>
      </w:pPr>
    </w:p>
    <w:p w14:paraId="744BF6B5" w14:textId="56668269" w:rsidR="009D6FD5" w:rsidRPr="009D6FD5" w:rsidRDefault="009D6FD5">
      <w:pPr>
        <w:pStyle w:val="Cabealho3"/>
        <w:rPr>
          <w:ins w:id="6637" w:author="Hugo" w:date="2011-05-06T22:49:00Z"/>
          <w:rFonts w:ascii="Times New Roman" w:hAnsi="Times New Roman" w:cs="Times New Roman"/>
          <w:sz w:val="24"/>
          <w:szCs w:val="24"/>
          <w:lang w:val="en-US"/>
          <w:rPrChange w:id="6638" w:author="Hugo" w:date="2011-05-06T22:49:00Z">
            <w:rPr>
              <w:ins w:id="6639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640" w:author="Hugo" w:date="2011-05-06T22:56:00Z">
          <w:pPr>
            <w:spacing w:after="240" w:line="240" w:lineRule="auto"/>
            <w:jc w:val="left"/>
          </w:pPr>
        </w:pPrChange>
      </w:pPr>
      <w:bookmarkStart w:id="6641" w:name="_Toc292488792"/>
      <w:ins w:id="6642" w:author="Hugo" w:date="2011-05-06T22:56:00Z">
        <w:r>
          <w:rPr>
            <w:lang w:val="en-US"/>
          </w:rPr>
          <w:t>8.</w:t>
        </w:r>
      </w:ins>
      <w:ins w:id="6643" w:author="Hugo" w:date="2011-05-06T22:57:00Z">
        <w:r>
          <w:rPr>
            <w:lang w:val="en-US"/>
          </w:rPr>
          <w:t>4</w:t>
        </w:r>
      </w:ins>
      <w:ins w:id="6644" w:author="Hugo" w:date="2011-05-06T22:56:00Z">
        <w:r>
          <w:rPr>
            <w:lang w:val="en-US"/>
          </w:rPr>
          <w:t>.</w:t>
        </w:r>
      </w:ins>
      <w:ins w:id="6645" w:author="Hugo" w:date="2011-05-06T22:57:00Z">
        <w:r>
          <w:rPr>
            <w:lang w:val="en-US"/>
          </w:rPr>
          <w:t>8</w:t>
        </w:r>
      </w:ins>
      <w:ins w:id="6646" w:author="Hugo" w:date="2011-05-06T22:56:00Z">
        <w:r w:rsidRPr="003F6394">
          <w:rPr>
            <w:lang w:val="en-US"/>
          </w:rPr>
          <w:t xml:space="preserve">. </w:t>
        </w:r>
      </w:ins>
      <w:ins w:id="6647" w:author="Hugo" w:date="2011-05-06T22:49:00Z">
        <w:r w:rsidRPr="009D6FD5">
          <w:rPr>
            <w:lang w:val="en-US"/>
            <w:rPrChange w:id="6648" w:author="Hugo" w:date="2011-05-06T22:49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>Classify Software Characteristic using AHP method</w:t>
        </w:r>
        <w:bookmarkEnd w:id="6641"/>
        <w:r w:rsidRPr="009D6FD5">
          <w:rPr>
            <w:lang w:val="en-US"/>
            <w:rPrChange w:id="6649" w:author="Hugo" w:date="2011-05-06T22:49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 xml:space="preserve"> </w:t>
        </w:r>
      </w:ins>
    </w:p>
    <w:p w14:paraId="4053C35D" w14:textId="37E628AA" w:rsidR="009D6FD5" w:rsidRDefault="009D6FD5">
      <w:pPr>
        <w:jc w:val="center"/>
        <w:rPr>
          <w:ins w:id="6650" w:author="Hugo" w:date="2011-05-06T22:57:00Z"/>
          <w:lang w:val="en-US"/>
        </w:rPr>
        <w:pPrChange w:id="6651" w:author="Hugo" w:date="2011-05-06T22:57:00Z">
          <w:pPr>
            <w:spacing w:after="0" w:line="240" w:lineRule="auto"/>
          </w:pPr>
        </w:pPrChange>
      </w:pPr>
      <w:ins w:id="6652" w:author="Hugo" w:date="2011-05-06T22:57:00Z">
        <w:r>
          <w:rPr>
            <w:noProof/>
          </w:rPr>
          <w:drawing>
            <wp:inline distT="0" distB="0" distL="0" distR="0" wp14:anchorId="13B2D30F" wp14:editId="3A89FDE9">
              <wp:extent cx="3827720" cy="3827720"/>
              <wp:effectExtent l="0" t="0" r="1905" b="1905"/>
              <wp:docPr id="28" name="Imagem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lassify Software Char AHP.jpg"/>
                      <pic:cNvPicPr/>
                    </pic:nvPicPr>
                    <pic:blipFill>
                      <a:blip r:embed="rId3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31435" cy="38314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1052AB3" w14:textId="77777777" w:rsidR="00E631D9" w:rsidRDefault="009D6FD5">
      <w:pPr>
        <w:ind w:firstLine="708"/>
        <w:rPr>
          <w:ins w:id="6653" w:author="Isa" w:date="2011-05-29T02:14:00Z"/>
        </w:rPr>
        <w:pPrChange w:id="6654" w:author="Isa" w:date="2011-05-29T01:59:00Z">
          <w:pPr>
            <w:pStyle w:val="Cabealho3"/>
          </w:pPr>
        </w:pPrChange>
      </w:pPr>
      <w:ins w:id="6655" w:author="Hugo" w:date="2011-05-06T22:49:00Z">
        <w:del w:id="6656" w:author="Isa" w:date="2011-05-29T02:00:00Z">
          <w:r w:rsidRPr="009D6FD5" w:rsidDel="00893CBB">
            <w:delText xml:space="preserve">Quando entra na fase de classificação de características, o utilizador pode escolher um de dois métodos. </w:delText>
          </w:r>
        </w:del>
        <w:r w:rsidRPr="009D6FD5">
          <w:t>Neste caso</w:t>
        </w:r>
      </w:ins>
      <w:ins w:id="6657" w:author="Isa" w:date="2011-05-29T02:07:00Z">
        <w:r w:rsidR="005E7D05">
          <w:t xml:space="preserve"> reporta o processo que sucede ap</w:t>
        </w:r>
      </w:ins>
      <w:ins w:id="6658" w:author="Isa" w:date="2011-05-29T02:08:00Z">
        <w:r w:rsidR="005E7D05">
          <w:t>ós do</w:t>
        </w:r>
      </w:ins>
      <w:ins w:id="6659" w:author="Hugo" w:date="2011-05-06T22:49:00Z">
        <w:del w:id="6660" w:author="Isa" w:date="2011-05-29T02:08:00Z">
          <w:r w:rsidRPr="009D6FD5" w:rsidDel="005E7D05">
            <w:delText xml:space="preserve"> o</w:delText>
          </w:r>
        </w:del>
        <w:r w:rsidRPr="009D6FD5">
          <w:t xml:space="preserve"> utilizador escolhe</w:t>
        </w:r>
      </w:ins>
      <w:ins w:id="6661" w:author="Isa" w:date="2011-05-29T02:08:00Z">
        <w:r w:rsidR="005E7D05">
          <w:t>r</w:t>
        </w:r>
      </w:ins>
      <w:ins w:id="6662" w:author="Hugo" w:date="2011-05-06T22:49:00Z">
        <w:del w:id="6663" w:author="Isa" w:date="2011-05-29T02:08:00Z">
          <w:r w:rsidRPr="009D6FD5" w:rsidDel="005E7D05">
            <w:delText>u</w:delText>
          </w:r>
        </w:del>
        <w:r w:rsidRPr="009D6FD5">
          <w:t xml:space="preserve"> o método </w:t>
        </w:r>
        <w:r w:rsidRPr="00893CBB">
          <w:rPr>
            <w:b/>
            <w:rPrChange w:id="6664" w:author="Isa" w:date="2011-05-29T02:00:00Z">
              <w:rPr/>
            </w:rPrChange>
          </w:rPr>
          <w:t>AHP</w:t>
        </w:r>
        <w:r w:rsidRPr="009D6FD5">
          <w:t xml:space="preserve">. </w:t>
        </w:r>
        <w:del w:id="6665" w:author="Isa" w:date="2011-05-29T02:00:00Z">
          <w:r w:rsidRPr="009D6FD5" w:rsidDel="00893CBB">
            <w:delText>Nesta</w:delText>
          </w:r>
        </w:del>
      </w:ins>
      <w:ins w:id="6666" w:author="Isa" w:date="2011-05-29T02:00:00Z">
        <w:r w:rsidR="00893CBB">
          <w:t>Numa</w:t>
        </w:r>
      </w:ins>
      <w:ins w:id="6667" w:author="Hugo" w:date="2011-05-06T22:49:00Z">
        <w:r w:rsidRPr="009D6FD5">
          <w:t xml:space="preserve"> primeira fase</w:t>
        </w:r>
      </w:ins>
      <w:ins w:id="6668" w:author="Isa" w:date="2011-05-29T02:00:00Z">
        <w:r w:rsidR="00893CBB">
          <w:t>,</w:t>
        </w:r>
      </w:ins>
      <w:ins w:id="6669" w:author="Hugo" w:date="2011-05-06T22:49:00Z">
        <w:r w:rsidRPr="009D6FD5">
          <w:t xml:space="preserve"> o utilizador apenas </w:t>
        </w:r>
      </w:ins>
      <w:ins w:id="6670" w:author="Isa" w:date="2011-05-29T02:08:00Z">
        <w:r w:rsidR="005E7D05">
          <w:t xml:space="preserve">atribui </w:t>
        </w:r>
      </w:ins>
      <w:ins w:id="6671" w:author="Hugo" w:date="2011-05-06T22:49:00Z">
        <w:del w:id="6672" w:author="Isa" w:date="2011-05-29T02:08:00Z">
          <w:r w:rsidRPr="009D6FD5" w:rsidDel="005E7D05">
            <w:delText xml:space="preserve">tem dar </w:delText>
          </w:r>
        </w:del>
        <w:r w:rsidRPr="009D6FD5">
          <w:t xml:space="preserve">uma classificação às </w:t>
        </w:r>
      </w:ins>
      <w:ins w:id="6673" w:author="Hugo" w:date="2011-05-06T23:36:00Z">
        <w:r w:rsidR="00016DC7" w:rsidRPr="009D6FD5">
          <w:t>características</w:t>
        </w:r>
      </w:ins>
      <w:ins w:id="6674" w:author="Hugo" w:date="2011-05-06T22:49:00Z">
        <w:r w:rsidRPr="009D6FD5">
          <w:t xml:space="preserve"> que </w:t>
        </w:r>
      </w:ins>
      <w:ins w:id="6675" w:author="Hugo" w:date="2011-05-06T23:36:00Z">
        <w:r w:rsidR="00016DC7" w:rsidRPr="009D6FD5">
          <w:t>seleccionou</w:t>
        </w:r>
      </w:ins>
      <w:ins w:id="6676" w:author="Hugo" w:date="2011-05-06T22:49:00Z">
        <w:r w:rsidRPr="009D6FD5">
          <w:t xml:space="preserve"> anteriormente</w:t>
        </w:r>
      </w:ins>
      <w:ins w:id="6677" w:author="Isa" w:date="2011-05-29T02:09:00Z">
        <w:r w:rsidR="005E7D05">
          <w:t>,</w:t>
        </w:r>
      </w:ins>
      <w:ins w:id="6678" w:author="Hugo" w:date="2011-05-06T22:49:00Z">
        <w:r w:rsidRPr="009D6FD5">
          <w:t xml:space="preserve"> como referenciado no </w:t>
        </w:r>
      </w:ins>
      <w:ins w:id="6679" w:author="Isa" w:date="2011-05-29T01:59:00Z">
        <w:r w:rsidR="00893CBB">
          <w:t>caso de uso</w:t>
        </w:r>
      </w:ins>
      <w:ins w:id="6680" w:author="Hugo" w:date="2011-05-06T22:49:00Z">
        <w:del w:id="6681" w:author="Isa" w:date="2011-05-29T01:59:00Z">
          <w:r w:rsidRPr="009D6FD5" w:rsidDel="00893CBB">
            <w:delText>Use Case</w:delText>
          </w:r>
        </w:del>
        <w:r w:rsidRPr="009D6FD5">
          <w:rPr>
            <w:b/>
            <w:bCs/>
          </w:rPr>
          <w:t xml:space="preserve"> </w:t>
        </w:r>
      </w:ins>
      <w:ins w:id="6682" w:author="Isa" w:date="2011-05-29T01:59:00Z">
        <w:r w:rsidR="00893CBB" w:rsidRPr="00912A48">
          <w:rPr>
            <w:bCs/>
          </w:rPr>
          <w:t>“</w:t>
        </w:r>
      </w:ins>
      <w:proofErr w:type="spellStart"/>
      <w:ins w:id="6683" w:author="Hugo" w:date="2011-05-06T22:49:00Z">
        <w:r w:rsidRPr="001D1635">
          <w:rPr>
            <w:bCs/>
          </w:rPr>
          <w:t>Select</w:t>
        </w:r>
        <w:proofErr w:type="spellEnd"/>
        <w:r w:rsidRPr="001D1635">
          <w:rPr>
            <w:bCs/>
          </w:rPr>
          <w:t xml:space="preserve"> </w:t>
        </w:r>
        <w:proofErr w:type="spellStart"/>
        <w:r w:rsidRPr="001D1635">
          <w:rPr>
            <w:bCs/>
          </w:rPr>
          <w:t>characteristics</w:t>
        </w:r>
        <w:proofErr w:type="spellEnd"/>
        <w:r w:rsidRPr="001D1635">
          <w:rPr>
            <w:bCs/>
          </w:rPr>
          <w:t xml:space="preserve"> to </w:t>
        </w:r>
        <w:proofErr w:type="spellStart"/>
        <w:r w:rsidRPr="001D1635">
          <w:rPr>
            <w:bCs/>
          </w:rPr>
          <w:t>be</w:t>
        </w:r>
        <w:proofErr w:type="spellEnd"/>
        <w:r w:rsidRPr="001D1635">
          <w:rPr>
            <w:bCs/>
          </w:rPr>
          <w:t xml:space="preserve"> </w:t>
        </w:r>
        <w:proofErr w:type="spellStart"/>
        <w:r w:rsidRPr="001D1635">
          <w:rPr>
            <w:bCs/>
          </w:rPr>
          <w:t>used</w:t>
        </w:r>
        <w:proofErr w:type="spellEnd"/>
        <w:r w:rsidRPr="001D1635">
          <w:rPr>
            <w:bCs/>
          </w:rPr>
          <w:t xml:space="preserve"> </w:t>
        </w:r>
        <w:proofErr w:type="spellStart"/>
        <w:r w:rsidRPr="001D1635">
          <w:rPr>
            <w:bCs/>
          </w:rPr>
          <w:t>in</w:t>
        </w:r>
        <w:proofErr w:type="spellEnd"/>
        <w:r w:rsidRPr="001D1635">
          <w:rPr>
            <w:bCs/>
          </w:rPr>
          <w:t xml:space="preserve"> </w:t>
        </w:r>
        <w:proofErr w:type="spellStart"/>
        <w:r w:rsidRPr="001D1635">
          <w:rPr>
            <w:bCs/>
          </w:rPr>
          <w:t>comparison</w:t>
        </w:r>
      </w:ins>
      <w:proofErr w:type="spellEnd"/>
      <w:ins w:id="6684" w:author="Isa" w:date="2011-05-29T01:59:00Z">
        <w:r w:rsidR="00893CBB">
          <w:rPr>
            <w:bCs/>
          </w:rPr>
          <w:t>”</w:t>
        </w:r>
      </w:ins>
      <w:ins w:id="6685" w:author="Hugo" w:date="2011-05-06T22:49:00Z">
        <w:r w:rsidRPr="00912A48">
          <w:t xml:space="preserve">. </w:t>
        </w:r>
        <w:r w:rsidRPr="009D6FD5">
          <w:t>Como tal</w:t>
        </w:r>
      </w:ins>
      <w:ins w:id="6686" w:author="Isa" w:date="2011-05-29T02:09:00Z">
        <w:r w:rsidR="005E7D05">
          <w:t>,</w:t>
        </w:r>
      </w:ins>
      <w:ins w:id="6687" w:author="Hugo" w:date="2011-05-06T22:49:00Z">
        <w:r w:rsidRPr="009D6FD5">
          <w:t xml:space="preserve"> </w:t>
        </w:r>
        <w:del w:id="6688" w:author="Isa" w:date="2011-05-29T02:10:00Z">
          <w:r w:rsidRPr="009D6FD5" w:rsidDel="005E7D05">
            <w:delText xml:space="preserve">a primeira coisa que este faz </w:delText>
          </w:r>
        </w:del>
        <w:r w:rsidRPr="009D6FD5">
          <w:t>é selecciona</w:t>
        </w:r>
      </w:ins>
      <w:ins w:id="6689" w:author="Isa" w:date="2011-05-29T02:10:00Z">
        <w:r w:rsidR="005E7D05">
          <w:t>da uma característica</w:t>
        </w:r>
      </w:ins>
      <w:ins w:id="6690" w:author="Hugo" w:date="2011-05-06T22:49:00Z">
        <w:del w:id="6691" w:author="Isa" w:date="2011-05-29T02:10:00Z">
          <w:r w:rsidRPr="009D6FD5" w:rsidDel="005E7D05">
            <w:delText>r</w:delText>
          </w:r>
        </w:del>
        <w:r w:rsidRPr="009D6FD5">
          <w:t xml:space="preserve"> da lista de </w:t>
        </w:r>
      </w:ins>
      <w:ins w:id="6692" w:author="Isa" w:date="2011-05-29T02:09:00Z">
        <w:r w:rsidR="005E7D05">
          <w:t xml:space="preserve">critérios </w:t>
        </w:r>
      </w:ins>
      <w:ins w:id="6693" w:author="Hugo" w:date="2011-05-06T22:49:00Z">
        <w:del w:id="6694" w:author="Isa" w:date="2011-05-29T02:09:00Z">
          <w:r w:rsidRPr="009D6FD5" w:rsidDel="005E7D05">
            <w:delText xml:space="preserve">selecções </w:delText>
          </w:r>
        </w:del>
        <w:r w:rsidRPr="009D6FD5">
          <w:t>que</w:t>
        </w:r>
        <w:del w:id="6695" w:author="Isa" w:date="2011-05-29T02:10:00Z">
          <w:r w:rsidRPr="009D6FD5" w:rsidDel="005E7D05">
            <w:delText xml:space="preserve"> </w:delText>
          </w:r>
        </w:del>
      </w:ins>
      <w:ins w:id="6696" w:author="Isa" w:date="2011-05-29T02:10:00Z">
        <w:r w:rsidR="005E7D05">
          <w:t xml:space="preserve"> foi definida anteriormente</w:t>
        </w:r>
      </w:ins>
      <w:ins w:id="6697" w:author="Hugo" w:date="2011-05-06T22:49:00Z">
        <w:del w:id="6698" w:author="Isa" w:date="2011-05-29T02:10:00Z">
          <w:r w:rsidRPr="009D6FD5" w:rsidDel="005E7D05">
            <w:delText xml:space="preserve">efectuou anteriormente uma </w:delText>
          </w:r>
        </w:del>
      </w:ins>
      <w:ins w:id="6699" w:author="Hugo" w:date="2011-05-06T23:36:00Z">
        <w:del w:id="6700" w:author="Isa" w:date="2011-05-29T02:10:00Z">
          <w:r w:rsidR="00016DC7" w:rsidRPr="009D6FD5" w:rsidDel="005E7D05">
            <w:delText>característica</w:delText>
          </w:r>
        </w:del>
      </w:ins>
      <w:ins w:id="6701" w:author="Hugo" w:date="2011-05-06T22:49:00Z">
        <w:r w:rsidRPr="009D6FD5">
          <w:t>. De seguida</w:t>
        </w:r>
      </w:ins>
      <w:ins w:id="6702" w:author="Isa" w:date="2011-05-29T02:11:00Z">
        <w:r w:rsidR="005E7D05">
          <w:t>,</w:t>
        </w:r>
      </w:ins>
      <w:ins w:id="6703" w:author="Hugo" w:date="2011-05-06T22:49:00Z">
        <w:r w:rsidRPr="009D6FD5">
          <w:t xml:space="preserve"> </w:t>
        </w:r>
        <w:del w:id="6704" w:author="Isa" w:date="2011-05-29T02:11:00Z">
          <w:r w:rsidRPr="009D6FD5" w:rsidDel="005E7D05">
            <w:delText xml:space="preserve">quando esta é </w:delText>
          </w:r>
        </w:del>
      </w:ins>
      <w:ins w:id="6705" w:author="Hugo" w:date="2011-05-06T23:36:00Z">
        <w:del w:id="6706" w:author="Isa" w:date="2011-05-29T02:11:00Z">
          <w:r w:rsidR="00016DC7" w:rsidRPr="009D6FD5" w:rsidDel="005E7D05">
            <w:delText>seleccionada</w:delText>
          </w:r>
        </w:del>
      </w:ins>
      <w:ins w:id="6707" w:author="Hugo" w:date="2011-05-06T22:49:00Z">
        <w:del w:id="6708" w:author="Isa" w:date="2011-05-29T02:11:00Z">
          <w:r w:rsidRPr="009D6FD5" w:rsidDel="005E7D05">
            <w:delText xml:space="preserve"> </w:delText>
          </w:r>
        </w:del>
        <w:r w:rsidRPr="009D6FD5">
          <w:t xml:space="preserve">o sistema lê o ID da </w:t>
        </w:r>
      </w:ins>
      <w:ins w:id="6709" w:author="Hugo" w:date="2011-05-06T23:36:00Z">
        <w:r w:rsidR="00016DC7" w:rsidRPr="009D6FD5">
          <w:t>característica</w:t>
        </w:r>
      </w:ins>
      <w:ins w:id="6710" w:author="Isa" w:date="2011-05-29T02:11:00Z">
        <w:r w:rsidR="005E7D05">
          <w:t>,</w:t>
        </w:r>
      </w:ins>
      <w:ins w:id="6711" w:author="Hugo" w:date="2011-05-06T22:49:00Z">
        <w:r w:rsidRPr="009D6FD5">
          <w:t xml:space="preserve"> para posteriormente </w:t>
        </w:r>
      </w:ins>
      <w:ins w:id="6712" w:author="Isa" w:date="2011-05-29T02:11:00Z">
        <w:r w:rsidR="005E7D05">
          <w:t>proceder ao seu</w:t>
        </w:r>
      </w:ins>
      <w:ins w:id="6713" w:author="Hugo" w:date="2011-05-06T22:49:00Z">
        <w:del w:id="6714" w:author="Isa" w:date="2011-05-29T02:11:00Z">
          <w:r w:rsidRPr="009D6FD5" w:rsidDel="005E7D05">
            <w:delText>a poder</w:delText>
          </w:r>
        </w:del>
        <w:r w:rsidRPr="009D6FD5">
          <w:t xml:space="preserve"> regi</w:t>
        </w:r>
        <w:del w:id="6715" w:author="Isa" w:date="2011-05-29T02:11:00Z">
          <w:r w:rsidRPr="009D6FD5" w:rsidDel="005E7D05">
            <w:delText>s</w:delText>
          </w:r>
        </w:del>
      </w:ins>
      <w:ins w:id="6716" w:author="Isa" w:date="2011-05-29T02:11:00Z">
        <w:r w:rsidR="005E7D05">
          <w:t>sto</w:t>
        </w:r>
      </w:ins>
      <w:ins w:id="6717" w:author="Hugo" w:date="2011-05-06T22:49:00Z">
        <w:del w:id="6718" w:author="Isa" w:date="2011-05-29T02:11:00Z">
          <w:r w:rsidRPr="009D6FD5" w:rsidDel="005E7D05">
            <w:delText>tar</w:delText>
          </w:r>
        </w:del>
        <w:r w:rsidRPr="009D6FD5">
          <w:t xml:space="preserve">. </w:t>
        </w:r>
      </w:ins>
    </w:p>
    <w:p w14:paraId="7EA59286" w14:textId="77777777" w:rsidR="00E631D9" w:rsidRDefault="009D6FD5">
      <w:pPr>
        <w:ind w:firstLine="708"/>
        <w:rPr>
          <w:ins w:id="6719" w:author="Isa" w:date="2011-05-29T02:14:00Z"/>
        </w:rPr>
        <w:pPrChange w:id="6720" w:author="Isa" w:date="2011-05-29T01:59:00Z">
          <w:pPr>
            <w:pStyle w:val="Cabealho3"/>
          </w:pPr>
        </w:pPrChange>
      </w:pPr>
      <w:ins w:id="6721" w:author="Hugo" w:date="2011-05-06T22:49:00Z">
        <w:r w:rsidRPr="009D6FD5">
          <w:t xml:space="preserve">O utilizador terá, </w:t>
        </w:r>
      </w:ins>
      <w:proofErr w:type="gramStart"/>
      <w:ins w:id="6722" w:author="Isa" w:date="2011-05-29T02:12:00Z">
        <w:r w:rsidR="00E631D9">
          <w:t>à</w:t>
        </w:r>
      </w:ins>
      <w:ins w:id="6723" w:author="Hugo" w:date="2011-05-06T23:36:00Z">
        <w:del w:id="6724" w:author="Isa" w:date="2011-05-29T02:12:00Z">
          <w:r w:rsidR="00016DC7" w:rsidDel="00E631D9">
            <w:delText>a</w:delText>
          </w:r>
        </w:del>
        <w:r w:rsidR="00016DC7" w:rsidRPr="009D6FD5">
          <w:t xml:space="preserve"> posteriori</w:t>
        </w:r>
      </w:ins>
      <w:proofErr w:type="gramEnd"/>
      <w:ins w:id="6725" w:author="Hugo" w:date="2011-05-06T22:49:00Z">
        <w:r w:rsidRPr="009D6FD5">
          <w:t>, de acordo com a escala do método</w:t>
        </w:r>
      </w:ins>
      <w:ins w:id="6726" w:author="Isa" w:date="2011-05-29T02:12:00Z">
        <w:r w:rsidR="00E631D9">
          <w:t>,</w:t>
        </w:r>
      </w:ins>
      <w:ins w:id="6727" w:author="Hugo" w:date="2011-05-06T22:49:00Z">
        <w:r w:rsidRPr="009D6FD5">
          <w:t xml:space="preserve"> classificar a </w:t>
        </w:r>
      </w:ins>
      <w:ins w:id="6728" w:author="Hugo" w:date="2011-05-06T23:36:00Z">
        <w:r w:rsidR="00016DC7" w:rsidRPr="009D6FD5">
          <w:t>característica</w:t>
        </w:r>
      </w:ins>
      <w:ins w:id="6729" w:author="Hugo" w:date="2011-05-06T22:49:00Z">
        <w:del w:id="6730" w:author="Isa" w:date="2011-05-29T02:12:00Z">
          <w:r w:rsidRPr="009D6FD5" w:rsidDel="00E631D9">
            <w:delText>,</w:delText>
          </w:r>
        </w:del>
        <w:r w:rsidRPr="009D6FD5">
          <w:t xml:space="preserve"> </w:t>
        </w:r>
        <w:del w:id="6731" w:author="Isa" w:date="2011-05-29T02:12:00Z">
          <w:r w:rsidRPr="009D6FD5" w:rsidDel="00E631D9">
            <w:delText>dando</w:delText>
          </w:r>
        </w:del>
      </w:ins>
      <w:ins w:id="6732" w:author="Isa" w:date="2011-05-29T02:12:00Z">
        <w:r w:rsidR="00E631D9">
          <w:t>atribuindo</w:t>
        </w:r>
      </w:ins>
      <w:ins w:id="6733" w:author="Hugo" w:date="2011-05-06T22:49:00Z">
        <w:r w:rsidRPr="009D6FD5">
          <w:t xml:space="preserve"> um número fixo de pontos. Estes pontos serão lidos posteriormente com o método </w:t>
        </w:r>
        <w:proofErr w:type="spellStart"/>
        <w:proofErr w:type="gramStart"/>
        <w:r w:rsidRPr="00016DC7">
          <w:rPr>
            <w:rStyle w:val="codCarcter"/>
            <w:rPrChange w:id="6734" w:author="Hugo" w:date="2011-05-06T23:36:00Z">
              <w:rPr>
                <w:b w:val="0"/>
                <w:bCs w:val="0"/>
              </w:rPr>
            </w:rPrChange>
          </w:rPr>
          <w:t>readPoints</w:t>
        </w:r>
        <w:proofErr w:type="spellEnd"/>
        <w:r w:rsidRPr="00016DC7">
          <w:rPr>
            <w:rStyle w:val="codCarcter"/>
            <w:rPrChange w:id="6735" w:author="Hugo" w:date="2011-05-06T23:36:00Z">
              <w:rPr>
                <w:b w:val="0"/>
                <w:bCs w:val="0"/>
              </w:rPr>
            </w:rPrChange>
          </w:rPr>
          <w:t>(</w:t>
        </w:r>
        <w:proofErr w:type="gramEnd"/>
        <w:r w:rsidRPr="00016DC7">
          <w:rPr>
            <w:rStyle w:val="codCarcter"/>
            <w:rPrChange w:id="6736" w:author="Hugo" w:date="2011-05-06T23:36:00Z">
              <w:rPr>
                <w:b w:val="0"/>
                <w:bCs w:val="0"/>
              </w:rPr>
            </w:rPrChange>
          </w:rPr>
          <w:t>)</w:t>
        </w:r>
        <w:r w:rsidRPr="009D6FD5">
          <w:t xml:space="preserve">. O passo seguinte é o registo da classificação da </w:t>
        </w:r>
      </w:ins>
      <w:ins w:id="6737" w:author="Hugo" w:date="2011-05-06T23:36:00Z">
        <w:r w:rsidR="00016DC7" w:rsidRPr="009D6FD5">
          <w:t>característica</w:t>
        </w:r>
      </w:ins>
      <w:ins w:id="6738" w:author="Hugo" w:date="2011-05-06T22:49:00Z">
        <w:r w:rsidRPr="009D6FD5">
          <w:t>. Est</w:t>
        </w:r>
      </w:ins>
      <w:ins w:id="6739" w:author="Isa" w:date="2011-05-29T02:12:00Z">
        <w:r w:rsidR="00E631D9">
          <w:t>e</w:t>
        </w:r>
      </w:ins>
      <w:ins w:id="6740" w:author="Hugo" w:date="2011-05-06T22:49:00Z">
        <w:del w:id="6741" w:author="Isa" w:date="2011-05-29T02:12:00Z">
          <w:r w:rsidRPr="009D6FD5" w:rsidDel="00E631D9">
            <w:delText>a</w:delText>
          </w:r>
        </w:del>
        <w:r w:rsidRPr="009D6FD5">
          <w:t xml:space="preserve"> é feit</w:t>
        </w:r>
      </w:ins>
      <w:ins w:id="6742" w:author="Isa" w:date="2011-05-29T02:12:00Z">
        <w:r w:rsidR="00E631D9">
          <w:t>o</w:t>
        </w:r>
      </w:ins>
      <w:ins w:id="6743" w:author="Hugo" w:date="2011-05-06T22:49:00Z">
        <w:del w:id="6744" w:author="Isa" w:date="2011-05-29T02:12:00Z">
          <w:r w:rsidRPr="009D6FD5" w:rsidDel="00E631D9">
            <w:delText>a</w:delText>
          </w:r>
        </w:del>
        <w:r w:rsidRPr="009D6FD5">
          <w:t xml:space="preserve"> </w:t>
        </w:r>
        <w:del w:id="6745" w:author="Isa" w:date="2011-05-29T02:12:00Z">
          <w:r w:rsidRPr="009D6FD5" w:rsidDel="00E631D9">
            <w:delText>com</w:delText>
          </w:r>
        </w:del>
      </w:ins>
      <w:ins w:id="6746" w:author="Isa" w:date="2011-05-29T02:12:00Z">
        <w:r w:rsidR="00E631D9">
          <w:t>através</w:t>
        </w:r>
      </w:ins>
      <w:ins w:id="6747" w:author="Hugo" w:date="2011-05-06T22:49:00Z">
        <w:r w:rsidRPr="009D6FD5">
          <w:t xml:space="preserve"> </w:t>
        </w:r>
      </w:ins>
      <w:ins w:id="6748" w:author="Isa" w:date="2011-05-29T02:12:00Z">
        <w:r w:rsidR="00E631D9">
          <w:t>d</w:t>
        </w:r>
      </w:ins>
      <w:ins w:id="6749" w:author="Hugo" w:date="2011-05-06T22:49:00Z">
        <w:r w:rsidRPr="009D6FD5">
          <w:t xml:space="preserve">o método </w:t>
        </w:r>
        <w:proofErr w:type="spellStart"/>
        <w:proofErr w:type="gramStart"/>
        <w:r w:rsidRPr="00016DC7">
          <w:rPr>
            <w:rStyle w:val="codCarcter"/>
            <w:rPrChange w:id="6750" w:author="Hugo" w:date="2011-05-06T23:36:00Z">
              <w:rPr>
                <w:b w:val="0"/>
                <w:bCs w:val="0"/>
              </w:rPr>
            </w:rPrChange>
          </w:rPr>
          <w:t>registerClass</w:t>
        </w:r>
        <w:proofErr w:type="spellEnd"/>
        <w:r w:rsidRPr="00016DC7">
          <w:rPr>
            <w:rStyle w:val="codCarcter"/>
            <w:rPrChange w:id="6751" w:author="Hugo" w:date="2011-05-06T23:36:00Z">
              <w:rPr>
                <w:b w:val="0"/>
                <w:bCs w:val="0"/>
              </w:rPr>
            </w:rPrChange>
          </w:rPr>
          <w:t>(</w:t>
        </w:r>
        <w:proofErr w:type="spellStart"/>
        <w:r w:rsidRPr="00016DC7">
          <w:rPr>
            <w:rStyle w:val="codCarcter"/>
            <w:rPrChange w:id="6752" w:author="Hugo" w:date="2011-05-06T23:36:00Z">
              <w:rPr>
                <w:b w:val="0"/>
                <w:bCs w:val="0"/>
              </w:rPr>
            </w:rPrChange>
          </w:rPr>
          <w:t>idChar</w:t>
        </w:r>
        <w:proofErr w:type="gramEnd"/>
        <w:r w:rsidRPr="00016DC7">
          <w:rPr>
            <w:rStyle w:val="codCarcter"/>
            <w:rPrChange w:id="6753" w:author="Hugo" w:date="2011-05-06T23:36:00Z">
              <w:rPr>
                <w:b w:val="0"/>
                <w:bCs w:val="0"/>
              </w:rPr>
            </w:rPrChange>
          </w:rPr>
          <w:t>,points</w:t>
        </w:r>
        <w:proofErr w:type="spellEnd"/>
        <w:r w:rsidRPr="00016DC7">
          <w:rPr>
            <w:rStyle w:val="codCarcter"/>
            <w:rPrChange w:id="6754" w:author="Hugo" w:date="2011-05-06T23:36:00Z">
              <w:rPr>
                <w:b w:val="0"/>
                <w:bCs w:val="0"/>
              </w:rPr>
            </w:rPrChange>
          </w:rPr>
          <w:t>)</w:t>
        </w:r>
      </w:ins>
      <w:ins w:id="6755" w:author="Isa" w:date="2011-05-29T02:13:00Z">
        <w:r w:rsidR="00E631D9" w:rsidRPr="00E631D9">
          <w:rPr>
            <w:rPrChange w:id="6756" w:author="Isa" w:date="2011-05-29T02:13:00Z">
              <w:rPr>
                <w:rStyle w:val="codCarcter"/>
              </w:rPr>
            </w:rPrChange>
          </w:rPr>
          <w:t>,</w:t>
        </w:r>
        <w:r w:rsidR="00E631D9">
          <w:t xml:space="preserve"> que</w:t>
        </w:r>
      </w:ins>
      <w:ins w:id="6757" w:author="Hugo" w:date="2011-05-06T22:49:00Z">
        <w:del w:id="6758" w:author="Isa" w:date="2011-05-29T02:13:00Z">
          <w:r w:rsidRPr="00E631D9" w:rsidDel="00E631D9">
            <w:rPr>
              <w:rStyle w:val="codCarcter"/>
              <w:rPrChange w:id="6759" w:author="Isa" w:date="2011-05-29T02:13:00Z">
                <w:rPr>
                  <w:b w:val="0"/>
                  <w:bCs w:val="0"/>
                </w:rPr>
              </w:rPrChange>
            </w:rPr>
            <w:delText>,</w:delText>
          </w:r>
          <w:r w:rsidRPr="009D6FD5" w:rsidDel="00E631D9">
            <w:delText xml:space="preserve"> ou seja,</w:delText>
          </w:r>
        </w:del>
        <w:r w:rsidRPr="009D6FD5">
          <w:t xml:space="preserve"> recebe como parâmetros o ID da característica e os pontos de classificação. Quando isto se sucede</w:t>
        </w:r>
      </w:ins>
      <w:ins w:id="6760" w:author="Isa" w:date="2011-05-29T02:13:00Z">
        <w:r w:rsidR="00E631D9">
          <w:t>,</w:t>
        </w:r>
      </w:ins>
      <w:ins w:id="6761" w:author="Hugo" w:date="2011-05-06T22:49:00Z">
        <w:r w:rsidRPr="009D6FD5">
          <w:t xml:space="preserve"> o </w:t>
        </w:r>
        <w:r w:rsidRPr="009D6FD5">
          <w:lastRenderedPageBreak/>
          <w:t>número de características é incrementado. Este processo é repetido enquanto o número de classificações não for igual ao número de características</w:t>
        </w:r>
      </w:ins>
      <w:ins w:id="6762" w:author="Isa" w:date="2011-05-29T02:13:00Z">
        <w:r w:rsidR="00E631D9">
          <w:t xml:space="preserve"> escolhidas</w:t>
        </w:r>
      </w:ins>
      <w:ins w:id="6763" w:author="Hugo" w:date="2011-05-06T22:49:00Z">
        <w:r w:rsidRPr="009D6FD5">
          <w:t xml:space="preserve">. </w:t>
        </w:r>
      </w:ins>
    </w:p>
    <w:p w14:paraId="154E504C" w14:textId="1780221A" w:rsidR="009D6FD5" w:rsidRDefault="009D6FD5">
      <w:pPr>
        <w:ind w:firstLine="708"/>
        <w:rPr>
          <w:ins w:id="6764" w:author="Hugo" w:date="2011-05-06T22:57:00Z"/>
        </w:rPr>
        <w:pPrChange w:id="6765" w:author="Isa" w:date="2011-05-29T01:59:00Z">
          <w:pPr>
            <w:pStyle w:val="Cabealho3"/>
          </w:pPr>
        </w:pPrChange>
      </w:pPr>
      <w:ins w:id="6766" w:author="Hugo" w:date="2011-05-06T22:49:00Z">
        <w:r w:rsidRPr="009D6FD5">
          <w:t>Por fim</w:t>
        </w:r>
      </w:ins>
      <w:ins w:id="6767" w:author="Isa" w:date="2011-05-29T02:14:00Z">
        <w:r w:rsidR="00E631D9">
          <w:t>,</w:t>
        </w:r>
      </w:ins>
      <w:ins w:id="6768" w:author="Hugo" w:date="2011-05-06T22:49:00Z">
        <w:r w:rsidRPr="009D6FD5">
          <w:t xml:space="preserve"> quando todas as classificações forem </w:t>
        </w:r>
      </w:ins>
      <w:ins w:id="6769" w:author="Hugo" w:date="2011-05-06T23:37:00Z">
        <w:r w:rsidR="00016DC7" w:rsidRPr="009D6FD5">
          <w:t>atribuídas</w:t>
        </w:r>
      </w:ins>
      <w:ins w:id="6770" w:author="Isa" w:date="2011-05-29T02:14:00Z">
        <w:r w:rsidR="00E631D9">
          <w:t>,</w:t>
        </w:r>
      </w:ins>
      <w:ins w:id="6771" w:author="Hugo" w:date="2011-05-06T22:49:00Z">
        <w:r w:rsidRPr="009D6FD5">
          <w:t xml:space="preserve"> o utilizador valida as suas classificações e o sistema retorna uma mensagem de sucesso da operação.</w:t>
        </w:r>
      </w:ins>
    </w:p>
    <w:p w14:paraId="576B022C" w14:textId="47B5D190" w:rsidR="009D6FD5" w:rsidRDefault="009D6FD5">
      <w:pPr>
        <w:pStyle w:val="Cabealho3"/>
        <w:rPr>
          <w:ins w:id="6772" w:author="Hugo" w:date="2011-05-06T23:37:00Z"/>
          <w:lang w:val="en-US"/>
        </w:rPr>
        <w:pPrChange w:id="6773" w:author="Hugo" w:date="2011-05-06T22:58:00Z">
          <w:pPr>
            <w:spacing w:after="240" w:line="240" w:lineRule="auto"/>
            <w:jc w:val="left"/>
          </w:pPr>
        </w:pPrChange>
      </w:pPr>
      <w:bookmarkStart w:id="6774" w:name="_Toc292488793"/>
      <w:ins w:id="6775" w:author="Hugo" w:date="2011-05-06T22:57:00Z">
        <w:r w:rsidRPr="008B2F5C">
          <w:rPr>
            <w:lang w:val="en-US"/>
          </w:rPr>
          <w:t>8.</w:t>
        </w:r>
      </w:ins>
      <w:ins w:id="6776" w:author="Hugo" w:date="2011-05-06T22:58:00Z">
        <w:r>
          <w:rPr>
            <w:lang w:val="en-US"/>
          </w:rPr>
          <w:t>4</w:t>
        </w:r>
      </w:ins>
      <w:ins w:id="6777" w:author="Hugo" w:date="2011-05-06T22:57:00Z">
        <w:r w:rsidRPr="008B2F5C">
          <w:rPr>
            <w:lang w:val="en-US"/>
          </w:rPr>
          <w:t>.</w:t>
        </w:r>
      </w:ins>
      <w:ins w:id="6778" w:author="Hugo" w:date="2011-05-06T22:58:00Z">
        <w:r>
          <w:rPr>
            <w:lang w:val="en-US"/>
          </w:rPr>
          <w:t>9</w:t>
        </w:r>
      </w:ins>
      <w:ins w:id="6779" w:author="Hugo" w:date="2011-05-06T22:57:00Z">
        <w:r w:rsidRPr="008B2F5C">
          <w:rPr>
            <w:lang w:val="en-US"/>
          </w:rPr>
          <w:t xml:space="preserve">. </w:t>
        </w:r>
      </w:ins>
      <w:ins w:id="6780" w:author="Hugo" w:date="2011-05-06T22:49:00Z">
        <w:r w:rsidRPr="009D6FD5">
          <w:rPr>
            <w:lang w:val="en-US"/>
            <w:rPrChange w:id="6781" w:author="Hugo" w:date="2011-05-06T22:58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 xml:space="preserve">Define Software priority using </w:t>
        </w:r>
        <w:proofErr w:type="spellStart"/>
        <w:r w:rsidRPr="009D6FD5">
          <w:rPr>
            <w:lang w:val="en-US"/>
            <w:rPrChange w:id="6782" w:author="Hugo" w:date="2011-05-06T22:58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>ValueFn</w:t>
        </w:r>
        <w:proofErr w:type="spellEnd"/>
        <w:r w:rsidRPr="009D6FD5">
          <w:rPr>
            <w:lang w:val="en-US"/>
            <w:rPrChange w:id="6783" w:author="Hugo" w:date="2011-05-06T22:58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 xml:space="preserve"> method</w:t>
        </w:r>
      </w:ins>
      <w:bookmarkEnd w:id="6774"/>
    </w:p>
    <w:p w14:paraId="2A36D0CB" w14:textId="77777777" w:rsidR="00016DC7" w:rsidRPr="00016DC7" w:rsidRDefault="00016DC7">
      <w:pPr>
        <w:rPr>
          <w:ins w:id="6784" w:author="Hugo" w:date="2011-05-06T22:49:00Z"/>
          <w:lang w:val="en-US"/>
          <w:rPrChange w:id="6785" w:author="Hugo" w:date="2011-05-06T23:37:00Z">
            <w:rPr>
              <w:ins w:id="6786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787" w:author="Hugo" w:date="2011-05-06T23:37:00Z">
          <w:pPr>
            <w:spacing w:after="240" w:line="240" w:lineRule="auto"/>
            <w:jc w:val="left"/>
          </w:pPr>
        </w:pPrChange>
      </w:pPr>
    </w:p>
    <w:p w14:paraId="3EF41264" w14:textId="0D639CE9" w:rsidR="009D6FD5" w:rsidRDefault="009D6FD5">
      <w:pPr>
        <w:jc w:val="center"/>
        <w:rPr>
          <w:ins w:id="6788" w:author="Hugo" w:date="2011-05-06T22:58:00Z"/>
        </w:rPr>
        <w:pPrChange w:id="6789" w:author="Hugo" w:date="2011-05-06T22:58:00Z">
          <w:pPr>
            <w:spacing w:after="0" w:line="240" w:lineRule="auto"/>
          </w:pPr>
        </w:pPrChange>
      </w:pPr>
      <w:ins w:id="6790" w:author="Hugo" w:date="2011-05-06T22:58:00Z">
        <w:r>
          <w:rPr>
            <w:noProof/>
          </w:rPr>
          <w:drawing>
            <wp:inline distT="0" distB="0" distL="0" distR="0" wp14:anchorId="418741E1" wp14:editId="403C3A81">
              <wp:extent cx="3905250" cy="5206694"/>
              <wp:effectExtent l="0" t="0" r="0" b="0"/>
              <wp:docPr id="29" name="Imagem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efine Software  priority ValueFn.jpg"/>
                      <pic:cNvPicPr/>
                    </pic:nvPicPr>
                    <pic:blipFill>
                      <a:blip r:embed="rId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04674" cy="520592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365977B" w14:textId="77777777" w:rsidR="00E631D9" w:rsidRDefault="009D6FD5">
      <w:pPr>
        <w:ind w:firstLine="708"/>
        <w:rPr>
          <w:ins w:id="6791" w:author="Isa" w:date="2011-05-29T02:16:00Z"/>
        </w:rPr>
        <w:pPrChange w:id="6792" w:author="Hugo" w:date="2011-05-06T23:37:00Z">
          <w:pPr>
            <w:spacing w:after="0" w:line="240" w:lineRule="auto"/>
          </w:pPr>
        </w:pPrChange>
      </w:pPr>
      <w:ins w:id="6793" w:author="Hugo" w:date="2011-05-06T22:49:00Z">
        <w:r w:rsidRPr="009D6FD5">
          <w:t xml:space="preserve">A definição de prioridades é a etapa seguinte da comparação de </w:t>
        </w:r>
      </w:ins>
      <w:ins w:id="6794" w:author="Isa" w:date="2011-05-29T02:14:00Z">
        <w:r w:rsidR="00E631D9">
          <w:t>S</w:t>
        </w:r>
      </w:ins>
      <w:ins w:id="6795" w:author="Hugo" w:date="2011-05-06T22:49:00Z">
        <w:del w:id="6796" w:author="Isa" w:date="2011-05-29T02:14:00Z">
          <w:r w:rsidRPr="009D6FD5" w:rsidDel="00E631D9">
            <w:delText>s</w:delText>
          </w:r>
        </w:del>
        <w:r w:rsidRPr="009D6FD5">
          <w:t>oftwares. Como tal</w:t>
        </w:r>
      </w:ins>
      <w:ins w:id="6797" w:author="Isa" w:date="2011-05-29T02:14:00Z">
        <w:r w:rsidR="00E631D9">
          <w:t>,</w:t>
        </w:r>
      </w:ins>
      <w:ins w:id="6798" w:author="Hugo" w:date="2011-05-06T22:49:00Z">
        <w:r w:rsidRPr="009D6FD5">
          <w:t xml:space="preserve"> depois de definidas as classificações</w:t>
        </w:r>
      </w:ins>
      <w:ins w:id="6799" w:author="Isa" w:date="2011-05-29T02:14:00Z">
        <w:r w:rsidR="00E631D9">
          <w:t>,</w:t>
        </w:r>
      </w:ins>
      <w:ins w:id="6800" w:author="Hugo" w:date="2011-05-06T22:49:00Z">
        <w:r w:rsidRPr="009D6FD5">
          <w:t xml:space="preserve"> o utilizador </w:t>
        </w:r>
        <w:del w:id="6801" w:author="Isa" w:date="2011-05-29T02:15:00Z">
          <w:r w:rsidRPr="009D6FD5" w:rsidDel="00E631D9">
            <w:delText>pode agora</w:delText>
          </w:r>
        </w:del>
      </w:ins>
      <w:ins w:id="6802" w:author="Isa" w:date="2011-05-29T02:15:00Z">
        <w:r w:rsidR="00E631D9">
          <w:t xml:space="preserve">deve </w:t>
        </w:r>
      </w:ins>
      <w:ins w:id="6803" w:author="Hugo" w:date="2011-05-06T22:49:00Z">
        <w:del w:id="6804" w:author="Isa" w:date="2011-05-29T02:15:00Z">
          <w:r w:rsidRPr="009D6FD5" w:rsidDel="00E631D9">
            <w:delText xml:space="preserve"> </w:delText>
          </w:r>
        </w:del>
        <w:r w:rsidRPr="009D6FD5">
          <w:t>escolher entre dois modos de cálculo de prioridades. Nesta situação</w:t>
        </w:r>
      </w:ins>
      <w:ins w:id="6805" w:author="Isa" w:date="2011-05-29T02:15:00Z">
        <w:r w:rsidR="00E631D9">
          <w:t>,</w:t>
        </w:r>
      </w:ins>
      <w:ins w:id="6806" w:author="Hugo" w:date="2011-05-06T22:49:00Z">
        <w:r w:rsidRPr="009D6FD5">
          <w:t xml:space="preserve"> o utilizador escolheu o método</w:t>
        </w:r>
        <w:del w:id="6807" w:author="Isa" w:date="2011-05-29T02:15:00Z">
          <w:r w:rsidRPr="009D6FD5" w:rsidDel="00E631D9">
            <w:delText xml:space="preserve"> </w:delText>
          </w:r>
          <w:r w:rsidRPr="00016DC7" w:rsidDel="00E631D9">
            <w:rPr>
              <w:b/>
              <w:rPrChange w:id="6808" w:author="Hugo" w:date="2011-05-06T23:37:00Z">
                <w:rPr/>
              </w:rPrChange>
            </w:rPr>
            <w:delText>ValueFn</w:delText>
          </w:r>
          <w:r w:rsidRPr="009D6FD5" w:rsidDel="00E631D9">
            <w:delText xml:space="preserve"> para definir as prioridades</w:delText>
          </w:r>
        </w:del>
        <w:r w:rsidRPr="009D6FD5">
          <w:t xml:space="preserve">. Como o utilizador pode escolher um método para cada característica, esta situação apenas retrata </w:t>
        </w:r>
        <w:del w:id="6809" w:author="Isa" w:date="2011-05-29T02:15:00Z">
          <w:r w:rsidRPr="009D6FD5" w:rsidDel="00E631D9">
            <w:delText xml:space="preserve">para </w:delText>
          </w:r>
        </w:del>
        <w:r w:rsidRPr="009D6FD5">
          <w:t>uma característica.</w:t>
        </w:r>
        <w:del w:id="6810" w:author="Isa" w:date="2011-05-29T02:16:00Z">
          <w:r w:rsidRPr="009D6FD5" w:rsidDel="00E631D9">
            <w:delText xml:space="preserve"> </w:delText>
          </w:r>
        </w:del>
      </w:ins>
    </w:p>
    <w:p w14:paraId="5355EC5D" w14:textId="77777777" w:rsidR="00585618" w:rsidRDefault="00E631D9">
      <w:pPr>
        <w:ind w:firstLine="708"/>
        <w:rPr>
          <w:ins w:id="6811" w:author="Isa" w:date="2011-05-29T02:25:00Z"/>
        </w:rPr>
        <w:pPrChange w:id="6812" w:author="Hugo" w:date="2011-05-06T23:37:00Z">
          <w:pPr>
            <w:spacing w:after="0" w:line="240" w:lineRule="auto"/>
          </w:pPr>
        </w:pPrChange>
      </w:pPr>
      <w:ins w:id="6813" w:author="Isa" w:date="2011-05-29T02:16:00Z">
        <w:r>
          <w:t>Deste modo, o utilizador selecciona uma característica</w:t>
        </w:r>
      </w:ins>
      <w:ins w:id="6814" w:author="Hugo" w:date="2011-05-06T22:49:00Z">
        <w:del w:id="6815" w:author="Isa" w:date="2011-05-29T02:16:00Z">
          <w:r w:rsidR="009D6FD5" w:rsidRPr="009D6FD5" w:rsidDel="00E631D9">
            <w:delText xml:space="preserve">A primeira coisa que o utilizador faz é </w:delText>
          </w:r>
        </w:del>
      </w:ins>
      <w:ins w:id="6816" w:author="Hugo" w:date="2011-05-06T23:37:00Z">
        <w:del w:id="6817" w:author="Isa" w:date="2011-05-29T02:16:00Z">
          <w:r w:rsidR="00016DC7" w:rsidRPr="009D6FD5" w:rsidDel="00E631D9">
            <w:delText>seleccionar</w:delText>
          </w:r>
        </w:del>
      </w:ins>
      <w:ins w:id="6818" w:author="Hugo" w:date="2011-05-06T22:49:00Z">
        <w:del w:id="6819" w:author="Isa" w:date="2011-05-29T02:16:00Z">
          <w:r w:rsidR="009D6FD5" w:rsidRPr="009D6FD5" w:rsidDel="00E631D9">
            <w:delText xml:space="preserve"> uma das características</w:delText>
          </w:r>
        </w:del>
        <w:r w:rsidR="009D6FD5" w:rsidRPr="009D6FD5">
          <w:t xml:space="preserve">. </w:t>
        </w:r>
        <w:del w:id="6820" w:author="Isa" w:date="2011-05-29T02:16:00Z">
          <w:r w:rsidR="009D6FD5" w:rsidRPr="009D6FD5" w:rsidDel="00E631D9">
            <w:delText xml:space="preserve">De seguida </w:delText>
          </w:r>
        </w:del>
      </w:ins>
      <w:ins w:id="6821" w:author="Isa" w:date="2011-05-29T02:16:00Z">
        <w:r>
          <w:t>O</w:t>
        </w:r>
      </w:ins>
      <w:ins w:id="6822" w:author="Hugo" w:date="2011-05-06T22:49:00Z">
        <w:del w:id="6823" w:author="Isa" w:date="2011-05-29T02:16:00Z">
          <w:r w:rsidR="009D6FD5" w:rsidRPr="009D6FD5" w:rsidDel="00E631D9">
            <w:delText>o</w:delText>
          </w:r>
        </w:del>
        <w:r w:rsidR="009D6FD5" w:rsidRPr="009D6FD5">
          <w:t xml:space="preserve"> sistema </w:t>
        </w:r>
      </w:ins>
      <w:ins w:id="6824" w:author="Isa" w:date="2011-05-29T02:16:00Z">
        <w:r>
          <w:t>procede à leitura d</w:t>
        </w:r>
      </w:ins>
      <w:ins w:id="6825" w:author="Hugo" w:date="2011-05-06T22:49:00Z">
        <w:del w:id="6826" w:author="Isa" w:date="2011-05-29T02:16:00Z">
          <w:r w:rsidR="009D6FD5" w:rsidRPr="009D6FD5" w:rsidDel="00E631D9">
            <w:delText xml:space="preserve">lê </w:delText>
          </w:r>
        </w:del>
        <w:r w:rsidR="009D6FD5" w:rsidRPr="009D6FD5">
          <w:t xml:space="preserve">o </w:t>
        </w:r>
      </w:ins>
      <w:ins w:id="6827" w:author="Isa" w:date="2011-05-29T02:17:00Z">
        <w:r>
          <w:t xml:space="preserve">seu </w:t>
        </w:r>
      </w:ins>
      <w:ins w:id="6828" w:author="Hugo" w:date="2011-05-06T22:49:00Z">
        <w:r w:rsidR="009D6FD5" w:rsidRPr="009D6FD5">
          <w:t>ID</w:t>
        </w:r>
        <w:del w:id="6829" w:author="Isa" w:date="2011-05-29T02:17:00Z">
          <w:r w:rsidR="009D6FD5" w:rsidRPr="009D6FD5" w:rsidDel="00E631D9">
            <w:delText xml:space="preserve"> da característica</w:delText>
          </w:r>
        </w:del>
        <w:r w:rsidR="009D6FD5" w:rsidRPr="009D6FD5">
          <w:t xml:space="preserve">, </w:t>
        </w:r>
        <w:del w:id="6830" w:author="Isa" w:date="2011-05-29T02:17:00Z">
          <w:r w:rsidR="009D6FD5" w:rsidRPr="009D6FD5" w:rsidDel="00E631D9">
            <w:delText>depois</w:delText>
          </w:r>
        </w:del>
      </w:ins>
      <w:ins w:id="6831" w:author="Isa" w:date="2011-05-29T02:17:00Z">
        <w:r>
          <w:t>e de seguida</w:t>
        </w:r>
      </w:ins>
      <w:ins w:id="6832" w:author="Isa" w:date="2011-05-29T02:18:00Z">
        <w:r>
          <w:t xml:space="preserve">, utiliza </w:t>
        </w:r>
      </w:ins>
      <w:ins w:id="6833" w:author="Hugo" w:date="2011-05-06T22:49:00Z">
        <w:del w:id="6834" w:author="Isa" w:date="2011-05-29T02:18:00Z">
          <w:r w:rsidR="009D6FD5" w:rsidRPr="009D6FD5" w:rsidDel="00E631D9">
            <w:delText xml:space="preserve"> vai buscar </w:delText>
          </w:r>
        </w:del>
      </w:ins>
      <w:ins w:id="6835" w:author="Isa" w:date="2011-05-29T02:18:00Z">
        <w:r>
          <w:t>um</w:t>
        </w:r>
      </w:ins>
      <w:ins w:id="6836" w:author="Hugo" w:date="2011-05-06T22:49:00Z">
        <w:del w:id="6837" w:author="Isa" w:date="2011-05-29T02:18:00Z">
          <w:r w:rsidR="009D6FD5" w:rsidRPr="009D6FD5" w:rsidDel="00E631D9">
            <w:delText>um</w:delText>
          </w:r>
        </w:del>
        <w:r w:rsidR="009D6FD5" w:rsidRPr="009D6FD5">
          <w:t>a tabela</w:t>
        </w:r>
      </w:ins>
      <w:ins w:id="6838" w:author="Isa" w:date="2011-05-29T02:18:00Z">
        <w:r>
          <w:t xml:space="preserve"> onde estão registados</w:t>
        </w:r>
      </w:ins>
      <w:ins w:id="6839" w:author="Hugo" w:date="2011-05-06T22:49:00Z">
        <w:r w:rsidR="009D6FD5" w:rsidRPr="009D6FD5">
          <w:t xml:space="preserve"> </w:t>
        </w:r>
      </w:ins>
      <w:ins w:id="6840" w:author="Isa" w:date="2011-05-29T02:18:00Z">
        <w:r>
          <w:t>os</w:t>
        </w:r>
      </w:ins>
      <w:ins w:id="6841" w:author="Hugo" w:date="2011-05-06T22:49:00Z">
        <w:del w:id="6842" w:author="Isa" w:date="2011-05-29T02:18:00Z">
          <w:r w:rsidR="009D6FD5" w:rsidRPr="009D6FD5" w:rsidDel="00E631D9">
            <w:delText>de</w:delText>
          </w:r>
        </w:del>
        <w:r w:rsidR="009D6FD5" w:rsidRPr="009D6FD5">
          <w:t xml:space="preserve"> </w:t>
        </w:r>
        <w:del w:id="6843" w:author="Isa" w:date="2011-05-29T02:17:00Z">
          <w:r w:rsidR="009D6FD5" w:rsidRPr="009D6FD5" w:rsidDel="00E631D9">
            <w:delText>software</w:delText>
          </w:r>
        </w:del>
      </w:ins>
      <w:ins w:id="6844" w:author="Hugo" w:date="2011-05-06T23:37:00Z">
        <w:del w:id="6845" w:author="Isa" w:date="2011-05-29T02:17:00Z">
          <w:r w:rsidR="00016DC7" w:rsidDel="00E631D9">
            <w:delText>’</w:delText>
          </w:r>
        </w:del>
      </w:ins>
      <w:ins w:id="6846" w:author="Hugo" w:date="2011-05-06T22:49:00Z">
        <w:del w:id="6847" w:author="Isa" w:date="2011-05-29T02:17:00Z">
          <w:r w:rsidR="009D6FD5" w:rsidRPr="009D6FD5" w:rsidDel="00E631D9">
            <w:delText>s</w:delText>
          </w:r>
        </w:del>
      </w:ins>
      <w:proofErr w:type="gramStart"/>
      <w:ins w:id="6848" w:author="Isa" w:date="2011-05-29T02:17:00Z">
        <w:r w:rsidRPr="009D6FD5">
          <w:t>software</w:t>
        </w:r>
        <w:r>
          <w:t>s</w:t>
        </w:r>
      </w:ins>
      <w:proofErr w:type="gramEnd"/>
      <w:ins w:id="6849" w:author="Hugo" w:date="2011-05-06T22:49:00Z">
        <w:r w:rsidR="009D6FD5" w:rsidRPr="009D6FD5">
          <w:t xml:space="preserve"> </w:t>
        </w:r>
      </w:ins>
      <w:ins w:id="6850" w:author="Hugo" w:date="2011-05-06T23:37:00Z">
        <w:r w:rsidR="00016DC7" w:rsidRPr="009D6FD5">
          <w:t>seleccionados</w:t>
        </w:r>
      </w:ins>
      <w:ins w:id="6851" w:author="Hugo" w:date="2011-05-06T22:49:00Z">
        <w:r w:rsidR="009D6FD5" w:rsidRPr="009D6FD5">
          <w:t xml:space="preserve"> </w:t>
        </w:r>
      </w:ins>
      <w:ins w:id="6852" w:author="Isa" w:date="2011-05-29T02:18:00Z">
        <w:r>
          <w:t xml:space="preserve">e </w:t>
        </w:r>
      </w:ins>
      <w:ins w:id="6853" w:author="Hugo" w:date="2011-05-06T22:49:00Z">
        <w:del w:id="6854" w:author="Isa" w:date="2011-05-29T02:18:00Z">
          <w:r w:rsidR="009D6FD5" w:rsidRPr="009D6FD5" w:rsidDel="00E631D9">
            <w:delText xml:space="preserve">com </w:delText>
          </w:r>
        </w:del>
      </w:ins>
      <w:ins w:id="6855" w:author="Isa" w:date="2011-05-29T02:19:00Z">
        <w:r>
          <w:t xml:space="preserve">as respectivas </w:t>
        </w:r>
      </w:ins>
      <w:ins w:id="6856" w:author="Hugo" w:date="2011-05-06T22:49:00Z">
        <w:del w:id="6857" w:author="Isa" w:date="2011-05-29T02:19:00Z">
          <w:r w:rsidR="009D6FD5" w:rsidRPr="009D6FD5" w:rsidDel="00E631D9">
            <w:delText xml:space="preserve">todas as suas </w:delText>
          </w:r>
        </w:del>
        <w:r w:rsidR="009D6FD5" w:rsidRPr="009D6FD5">
          <w:t>características para comparação</w:t>
        </w:r>
      </w:ins>
      <w:ins w:id="6858" w:author="Isa" w:date="2011-05-29T02:19:00Z">
        <w:r>
          <w:t>. E</w:t>
        </w:r>
      </w:ins>
      <w:ins w:id="6859" w:author="Hugo" w:date="2011-05-06T22:49:00Z">
        <w:del w:id="6860" w:author="Isa" w:date="2011-05-29T02:19:00Z">
          <w:r w:rsidR="009D6FD5" w:rsidRPr="009D6FD5" w:rsidDel="00E631D9">
            <w:delText xml:space="preserve"> (e</w:delText>
          </w:r>
        </w:del>
        <w:r w:rsidR="009D6FD5" w:rsidRPr="009D6FD5">
          <w:t xml:space="preserve">sta tabela deriva do </w:t>
        </w:r>
        <w:del w:id="6861" w:author="Isa" w:date="2011-05-29T02:19:00Z">
          <w:r w:rsidR="009D6FD5" w:rsidRPr="009D6FD5" w:rsidDel="00E631D9">
            <w:delText>Use Case</w:delText>
          </w:r>
        </w:del>
      </w:ins>
      <w:ins w:id="6862" w:author="Isa" w:date="2011-05-29T02:19:00Z">
        <w:r>
          <w:t>caso de uso</w:t>
        </w:r>
      </w:ins>
      <w:ins w:id="6863" w:author="Hugo" w:date="2011-05-06T22:49:00Z">
        <w:r w:rsidR="009D6FD5" w:rsidRPr="00E631D9">
          <w:t xml:space="preserve"> </w:t>
        </w:r>
      </w:ins>
      <w:ins w:id="6864" w:author="Isa" w:date="2011-05-29T02:19:00Z">
        <w:r w:rsidRPr="00E631D9">
          <w:t>“</w:t>
        </w:r>
      </w:ins>
      <w:proofErr w:type="spellStart"/>
      <w:ins w:id="6865" w:author="Hugo" w:date="2011-05-06T22:49:00Z">
        <w:r w:rsidR="009D6FD5" w:rsidRPr="00E631D9">
          <w:rPr>
            <w:rPrChange w:id="6866" w:author="Isa" w:date="2011-05-29T02:19:00Z">
              <w:rPr>
                <w:b/>
                <w:bCs/>
              </w:rPr>
            </w:rPrChange>
          </w:rPr>
          <w:t>Select</w:t>
        </w:r>
        <w:proofErr w:type="spellEnd"/>
        <w:r w:rsidR="009D6FD5" w:rsidRPr="00E631D9">
          <w:rPr>
            <w:rPrChange w:id="6867" w:author="Isa" w:date="2011-05-29T02:19:00Z">
              <w:rPr>
                <w:b/>
                <w:bCs/>
              </w:rPr>
            </w:rPrChange>
          </w:rPr>
          <w:t xml:space="preserve"> a </w:t>
        </w:r>
        <w:proofErr w:type="spellStart"/>
        <w:r w:rsidR="009D6FD5" w:rsidRPr="00E631D9">
          <w:rPr>
            <w:rPrChange w:id="6868" w:author="Isa" w:date="2011-05-29T02:19:00Z">
              <w:rPr>
                <w:b/>
                <w:bCs/>
              </w:rPr>
            </w:rPrChange>
          </w:rPr>
          <w:t>set</w:t>
        </w:r>
        <w:proofErr w:type="spellEnd"/>
        <w:r w:rsidR="009D6FD5" w:rsidRPr="00E631D9">
          <w:rPr>
            <w:rPrChange w:id="6869" w:author="Isa" w:date="2011-05-29T02:19:00Z">
              <w:rPr>
                <w:b/>
                <w:bCs/>
              </w:rPr>
            </w:rPrChange>
          </w:rPr>
          <w:t xml:space="preserve"> </w:t>
        </w:r>
        <w:proofErr w:type="spellStart"/>
        <w:r w:rsidR="009D6FD5" w:rsidRPr="00E631D9">
          <w:rPr>
            <w:rPrChange w:id="6870" w:author="Isa" w:date="2011-05-29T02:19:00Z">
              <w:rPr>
                <w:b/>
                <w:bCs/>
              </w:rPr>
            </w:rPrChange>
          </w:rPr>
          <w:t>of</w:t>
        </w:r>
        <w:proofErr w:type="spellEnd"/>
        <w:r w:rsidR="009D6FD5" w:rsidRPr="00E631D9">
          <w:rPr>
            <w:rPrChange w:id="6871" w:author="Isa" w:date="2011-05-29T02:19:00Z">
              <w:rPr>
                <w:b/>
                <w:bCs/>
              </w:rPr>
            </w:rPrChange>
          </w:rPr>
          <w:t xml:space="preserve"> Softwares to </w:t>
        </w:r>
        <w:proofErr w:type="spellStart"/>
        <w:r w:rsidR="009D6FD5" w:rsidRPr="00E631D9">
          <w:rPr>
            <w:rPrChange w:id="6872" w:author="Isa" w:date="2011-05-29T02:19:00Z">
              <w:rPr>
                <w:b/>
                <w:bCs/>
              </w:rPr>
            </w:rPrChange>
          </w:rPr>
          <w:t>be</w:t>
        </w:r>
        <w:proofErr w:type="spellEnd"/>
        <w:r w:rsidR="009D6FD5" w:rsidRPr="00E631D9">
          <w:rPr>
            <w:rPrChange w:id="6873" w:author="Isa" w:date="2011-05-29T02:19:00Z">
              <w:rPr>
                <w:b/>
                <w:bCs/>
              </w:rPr>
            </w:rPrChange>
          </w:rPr>
          <w:t xml:space="preserve"> </w:t>
        </w:r>
        <w:proofErr w:type="spellStart"/>
        <w:r w:rsidR="009D6FD5" w:rsidRPr="00E631D9">
          <w:rPr>
            <w:rPrChange w:id="6874" w:author="Isa" w:date="2011-05-29T02:19:00Z">
              <w:rPr>
                <w:b/>
                <w:bCs/>
              </w:rPr>
            </w:rPrChange>
          </w:rPr>
          <w:t>used</w:t>
        </w:r>
        <w:proofErr w:type="spellEnd"/>
        <w:r w:rsidR="009D6FD5" w:rsidRPr="00E631D9">
          <w:rPr>
            <w:rPrChange w:id="6875" w:author="Isa" w:date="2011-05-29T02:19:00Z">
              <w:rPr>
                <w:b/>
                <w:bCs/>
              </w:rPr>
            </w:rPrChange>
          </w:rPr>
          <w:t xml:space="preserve"> </w:t>
        </w:r>
        <w:proofErr w:type="spellStart"/>
        <w:r w:rsidR="009D6FD5" w:rsidRPr="00E631D9">
          <w:rPr>
            <w:rPrChange w:id="6876" w:author="Isa" w:date="2011-05-29T02:19:00Z">
              <w:rPr>
                <w:b/>
                <w:bCs/>
              </w:rPr>
            </w:rPrChange>
          </w:rPr>
          <w:t>in</w:t>
        </w:r>
        <w:proofErr w:type="spellEnd"/>
        <w:r w:rsidR="009D6FD5" w:rsidRPr="00E631D9">
          <w:rPr>
            <w:rPrChange w:id="6877" w:author="Isa" w:date="2011-05-29T02:19:00Z">
              <w:rPr>
                <w:b/>
                <w:bCs/>
              </w:rPr>
            </w:rPrChange>
          </w:rPr>
          <w:t xml:space="preserve"> </w:t>
        </w:r>
        <w:proofErr w:type="spellStart"/>
        <w:r w:rsidR="009D6FD5" w:rsidRPr="00E631D9">
          <w:rPr>
            <w:rPrChange w:id="6878" w:author="Isa" w:date="2011-05-29T02:19:00Z">
              <w:rPr>
                <w:b/>
                <w:bCs/>
              </w:rPr>
            </w:rPrChange>
          </w:rPr>
          <w:t>comparison</w:t>
        </w:r>
      </w:ins>
      <w:proofErr w:type="spellEnd"/>
      <w:ins w:id="6879" w:author="Isa" w:date="2011-05-29T02:19:00Z">
        <w:r w:rsidRPr="00E631D9">
          <w:rPr>
            <w:rPrChange w:id="6880" w:author="Isa" w:date="2011-05-29T02:19:00Z">
              <w:rPr>
                <w:b/>
                <w:bCs/>
              </w:rPr>
            </w:rPrChange>
          </w:rPr>
          <w:t>”.</w:t>
        </w:r>
      </w:ins>
      <w:ins w:id="6881" w:author="Hugo" w:date="2011-05-06T22:49:00Z">
        <w:del w:id="6882" w:author="Isa" w:date="2011-05-29T02:19:00Z">
          <w:r w:rsidR="009D6FD5" w:rsidRPr="009D6FD5" w:rsidDel="00E631D9">
            <w:delText>)</w:delText>
          </w:r>
        </w:del>
      </w:ins>
      <w:ins w:id="6883" w:author="Isa" w:date="2011-05-29T02:20:00Z">
        <w:r>
          <w:t xml:space="preserve"> O conteúdo desta tabela é filtrad</w:t>
        </w:r>
      </w:ins>
      <w:ins w:id="6884" w:author="Isa" w:date="2011-05-29T02:21:00Z">
        <w:r>
          <w:t>o</w:t>
        </w:r>
      </w:ins>
      <w:ins w:id="6885" w:author="Hugo" w:date="2011-05-06T22:49:00Z">
        <w:del w:id="6886" w:author="Isa" w:date="2011-05-29T02:20:00Z">
          <w:r w:rsidR="009D6FD5" w:rsidRPr="009D6FD5" w:rsidDel="00E631D9">
            <w:delText xml:space="preserve"> e</w:delText>
          </w:r>
        </w:del>
        <w:r w:rsidR="009D6FD5" w:rsidRPr="009D6FD5">
          <w:t xml:space="preserve"> </w:t>
        </w:r>
        <w:del w:id="6887" w:author="Isa" w:date="2011-05-29T02:20:00Z">
          <w:r w:rsidR="009D6FD5" w:rsidRPr="009D6FD5" w:rsidDel="00E631D9">
            <w:delText xml:space="preserve">depois filtra esta mesma </w:delText>
          </w:r>
        </w:del>
        <w:r w:rsidR="009D6FD5" w:rsidRPr="009D6FD5">
          <w:t xml:space="preserve">para </w:t>
        </w:r>
        <w:del w:id="6888" w:author="Isa" w:date="2011-05-29T02:20:00Z">
          <w:r w:rsidR="009D6FD5" w:rsidRPr="009D6FD5" w:rsidDel="00E631D9">
            <w:delText>ficar</w:delText>
          </w:r>
        </w:del>
      </w:ins>
      <w:ins w:id="6889" w:author="Isa" w:date="2011-05-29T02:20:00Z">
        <w:r>
          <w:t>que contenha</w:t>
        </w:r>
      </w:ins>
      <w:ins w:id="6890" w:author="Hugo" w:date="2011-05-06T22:49:00Z">
        <w:r w:rsidR="009D6FD5" w:rsidRPr="009D6FD5">
          <w:t xml:space="preserve"> </w:t>
        </w:r>
        <w:r w:rsidR="009D6FD5" w:rsidRPr="009D6FD5">
          <w:lastRenderedPageBreak/>
          <w:t xml:space="preserve">apenas o software e a classificação da </w:t>
        </w:r>
      </w:ins>
      <w:ins w:id="6891" w:author="Hugo" w:date="2011-05-06T23:37:00Z">
        <w:r w:rsidR="00016DC7" w:rsidRPr="009D6FD5">
          <w:t>característica</w:t>
        </w:r>
      </w:ins>
      <w:ins w:id="6892" w:author="Hugo" w:date="2011-05-06T22:49:00Z">
        <w:r w:rsidR="009D6FD5" w:rsidRPr="009D6FD5">
          <w:t xml:space="preserve"> escolhida ao início. Os métodos utilizados para efectuar esta</w:t>
        </w:r>
        <w:del w:id="6893" w:author="Isa" w:date="2011-05-29T02:22:00Z">
          <w:r w:rsidR="009D6FD5" w:rsidRPr="009D6FD5" w:rsidDel="00585618">
            <w:delText>s</w:delText>
          </w:r>
        </w:del>
        <w:r w:rsidR="009D6FD5" w:rsidRPr="009D6FD5">
          <w:t xml:space="preserve"> operação são </w:t>
        </w:r>
        <w:del w:id="6894" w:author="Isa" w:date="2011-05-29T02:22:00Z">
          <w:r w:rsidR="009D6FD5" w:rsidRPr="009D6FD5" w:rsidDel="00585618">
            <w:delText xml:space="preserve">respectivamente </w:delText>
          </w:r>
        </w:del>
        <w:proofErr w:type="spellStart"/>
        <w:proofErr w:type="gramStart"/>
        <w:r w:rsidR="009D6FD5" w:rsidRPr="00016DC7">
          <w:rPr>
            <w:rStyle w:val="codCarcter"/>
            <w:rPrChange w:id="6895" w:author="Hugo" w:date="2011-05-06T23:38:00Z">
              <w:rPr/>
            </w:rPrChange>
          </w:rPr>
          <w:t>getID</w:t>
        </w:r>
        <w:proofErr w:type="spellEnd"/>
        <w:r w:rsidR="009D6FD5" w:rsidRPr="00016DC7">
          <w:rPr>
            <w:rStyle w:val="codCarcter"/>
            <w:rPrChange w:id="6896" w:author="Hugo" w:date="2011-05-06T23:38:00Z">
              <w:rPr/>
            </w:rPrChange>
          </w:rPr>
          <w:t>(</w:t>
        </w:r>
        <w:proofErr w:type="gramEnd"/>
        <w:r w:rsidR="009D6FD5" w:rsidRPr="00016DC7">
          <w:rPr>
            <w:rStyle w:val="codCarcter"/>
            <w:rPrChange w:id="6897" w:author="Hugo" w:date="2011-05-06T23:38:00Z">
              <w:rPr/>
            </w:rPrChange>
          </w:rPr>
          <w:t xml:space="preserve">), </w:t>
        </w:r>
        <w:proofErr w:type="spellStart"/>
        <w:r w:rsidR="009D6FD5" w:rsidRPr="00016DC7">
          <w:rPr>
            <w:rStyle w:val="codCarcter"/>
            <w:rPrChange w:id="6898" w:author="Hugo" w:date="2011-05-06T23:38:00Z">
              <w:rPr/>
            </w:rPrChange>
          </w:rPr>
          <w:t>getListSW</w:t>
        </w:r>
        <w:proofErr w:type="spellEnd"/>
        <w:r w:rsidR="009D6FD5" w:rsidRPr="00016DC7">
          <w:rPr>
            <w:rStyle w:val="codCarcter"/>
            <w:rPrChange w:id="6899" w:author="Hugo" w:date="2011-05-06T23:38:00Z">
              <w:rPr/>
            </w:rPrChange>
          </w:rPr>
          <w:t>()</w:t>
        </w:r>
      </w:ins>
      <w:ins w:id="6900" w:author="Isa" w:date="2011-05-29T02:22:00Z">
        <w:r w:rsidR="00585618">
          <w:rPr>
            <w:rStyle w:val="codCarcter"/>
          </w:rPr>
          <w:t xml:space="preserve"> </w:t>
        </w:r>
        <w:r w:rsidR="00585618" w:rsidRPr="00585618">
          <w:rPr>
            <w:rPrChange w:id="6901" w:author="Isa" w:date="2011-05-29T02:22:00Z">
              <w:rPr>
                <w:rStyle w:val="codCarcter"/>
              </w:rPr>
            </w:rPrChange>
          </w:rPr>
          <w:t>e</w:t>
        </w:r>
      </w:ins>
      <w:ins w:id="6902" w:author="Hugo" w:date="2011-05-06T22:49:00Z">
        <w:del w:id="6903" w:author="Isa" w:date="2011-05-29T02:22:00Z">
          <w:r w:rsidR="009D6FD5" w:rsidRPr="00016DC7" w:rsidDel="00585618">
            <w:rPr>
              <w:rStyle w:val="codCarcter"/>
              <w:rPrChange w:id="6904" w:author="Hugo" w:date="2011-05-06T23:38:00Z">
                <w:rPr/>
              </w:rPrChange>
            </w:rPr>
            <w:delText>,</w:delText>
          </w:r>
        </w:del>
        <w:r w:rsidR="009D6FD5" w:rsidRPr="00016DC7">
          <w:rPr>
            <w:rStyle w:val="codCarcter"/>
            <w:rPrChange w:id="6905" w:author="Hugo" w:date="2011-05-06T23:38:00Z">
              <w:rPr/>
            </w:rPrChange>
          </w:rPr>
          <w:t xml:space="preserve"> </w:t>
        </w:r>
        <w:proofErr w:type="spellStart"/>
        <w:r w:rsidR="009D6FD5" w:rsidRPr="00016DC7">
          <w:rPr>
            <w:rStyle w:val="codCarcter"/>
            <w:rPrChange w:id="6906" w:author="Hugo" w:date="2011-05-06T23:38:00Z">
              <w:rPr/>
            </w:rPrChange>
          </w:rPr>
          <w:t>filter</w:t>
        </w:r>
        <w:proofErr w:type="spellEnd"/>
        <w:r w:rsidR="009D6FD5" w:rsidRPr="00016DC7">
          <w:rPr>
            <w:rStyle w:val="codCarcter"/>
            <w:rPrChange w:id="6907" w:author="Hugo" w:date="2011-05-06T23:38:00Z">
              <w:rPr/>
            </w:rPrChange>
          </w:rPr>
          <w:t>(</w:t>
        </w:r>
        <w:proofErr w:type="spellStart"/>
        <w:r w:rsidR="009D6FD5" w:rsidRPr="00016DC7">
          <w:rPr>
            <w:rStyle w:val="codCarcter"/>
            <w:rPrChange w:id="6908" w:author="Hugo" w:date="2011-05-06T23:38:00Z">
              <w:rPr/>
            </w:rPrChange>
          </w:rPr>
          <w:t>idChar</w:t>
        </w:r>
        <w:proofErr w:type="spellEnd"/>
        <w:r w:rsidR="009D6FD5" w:rsidRPr="00016DC7">
          <w:rPr>
            <w:rStyle w:val="codCarcter"/>
            <w:rPrChange w:id="6909" w:author="Hugo" w:date="2011-05-06T23:38:00Z">
              <w:rPr/>
            </w:rPrChange>
          </w:rPr>
          <w:t>)</w:t>
        </w:r>
        <w:r w:rsidR="009D6FD5" w:rsidRPr="009D6FD5">
          <w:t xml:space="preserve">. </w:t>
        </w:r>
      </w:ins>
    </w:p>
    <w:p w14:paraId="7BC6FBFB" w14:textId="5485DBE4" w:rsidR="00585618" w:rsidRDefault="009D6FD5">
      <w:pPr>
        <w:ind w:firstLine="708"/>
        <w:rPr>
          <w:ins w:id="6910" w:author="Isa" w:date="2011-05-29T02:26:00Z"/>
        </w:rPr>
        <w:pPrChange w:id="6911" w:author="Hugo" w:date="2011-05-06T23:37:00Z">
          <w:pPr>
            <w:spacing w:after="0" w:line="240" w:lineRule="auto"/>
          </w:pPr>
        </w:pPrChange>
      </w:pPr>
      <w:ins w:id="6912" w:author="Hugo" w:date="2011-05-06T22:49:00Z">
        <w:del w:id="6913" w:author="Isa" w:date="2011-05-29T02:22:00Z">
          <w:r w:rsidRPr="009D6FD5" w:rsidDel="00585618">
            <w:delText>Est</w:delText>
          </w:r>
        </w:del>
        <w:del w:id="6914" w:author="Isa" w:date="2011-05-29T02:21:00Z">
          <w:r w:rsidRPr="009D6FD5" w:rsidDel="00E631D9">
            <w:delText>a</w:delText>
          </w:r>
        </w:del>
        <w:del w:id="6915" w:author="Isa" w:date="2011-05-29T02:22:00Z">
          <w:r w:rsidRPr="009D6FD5" w:rsidDel="00585618">
            <w:delText xml:space="preserve"> últim</w:delText>
          </w:r>
        </w:del>
        <w:del w:id="6916" w:author="Isa" w:date="2011-05-29T02:21:00Z">
          <w:r w:rsidRPr="009D6FD5" w:rsidDel="00E631D9">
            <w:delText>a</w:delText>
          </w:r>
        </w:del>
        <w:del w:id="6917" w:author="Isa" w:date="2011-05-29T02:22:00Z">
          <w:r w:rsidRPr="009D6FD5" w:rsidDel="00585618">
            <w:delText xml:space="preserve"> recebe como parâmetros a tabela de softwares e o</w:delText>
          </w:r>
        </w:del>
      </w:ins>
      <w:ins w:id="6918" w:author="Hugo" w:date="2011-05-06T23:38:00Z">
        <w:del w:id="6919" w:author="Isa" w:date="2011-05-29T02:22:00Z">
          <w:r w:rsidR="00016DC7" w:rsidDel="00585618">
            <w:delText xml:space="preserve"> ID</w:delText>
          </w:r>
        </w:del>
      </w:ins>
      <w:ins w:id="6920" w:author="Hugo" w:date="2011-05-06T22:49:00Z">
        <w:del w:id="6921" w:author="Isa" w:date="2011-05-29T02:22:00Z">
          <w:r w:rsidRPr="009D6FD5" w:rsidDel="00585618">
            <w:delText xml:space="preserve"> da característica. </w:delText>
          </w:r>
        </w:del>
        <w:r w:rsidRPr="009D6FD5">
          <w:t>De seguida</w:t>
        </w:r>
      </w:ins>
      <w:ins w:id="6922" w:author="Isa" w:date="2011-05-29T02:22:00Z">
        <w:r w:rsidR="00585618">
          <w:t>,</w:t>
        </w:r>
      </w:ins>
      <w:ins w:id="6923" w:author="Hugo" w:date="2011-05-06T22:49:00Z">
        <w:r w:rsidRPr="009D6FD5">
          <w:t xml:space="preserve"> o sistema </w:t>
        </w:r>
      </w:ins>
      <w:ins w:id="6924" w:author="Isa" w:date="2011-05-29T02:23:00Z">
        <w:r w:rsidR="00585618">
          <w:t xml:space="preserve">questiona </w:t>
        </w:r>
      </w:ins>
      <w:ins w:id="6925" w:author="Hugo" w:date="2011-05-06T22:49:00Z">
        <w:del w:id="6926" w:author="Isa" w:date="2011-05-29T02:23:00Z">
          <w:r w:rsidRPr="009D6FD5" w:rsidDel="00585618">
            <w:delText xml:space="preserve">pergunta se </w:delText>
          </w:r>
        </w:del>
        <w:r w:rsidRPr="009D6FD5">
          <w:t xml:space="preserve">o utilizador </w:t>
        </w:r>
      </w:ins>
      <w:ins w:id="6927" w:author="Isa" w:date="2011-05-29T02:23:00Z">
        <w:r w:rsidR="00585618">
          <w:t xml:space="preserve">se este </w:t>
        </w:r>
      </w:ins>
      <w:ins w:id="6928" w:author="Hugo" w:date="2011-05-06T22:49:00Z">
        <w:r w:rsidRPr="009D6FD5">
          <w:t>pretende maximizar ou minimizar</w:t>
        </w:r>
      </w:ins>
      <w:ins w:id="6929" w:author="Isa" w:date="2011-05-29T02:23:00Z">
        <w:r w:rsidR="00585618">
          <w:t xml:space="preserve"> o critério em questão</w:t>
        </w:r>
      </w:ins>
      <w:ins w:id="6930" w:author="Isa" w:date="2011-05-29T02:24:00Z">
        <w:r w:rsidR="00585618">
          <w:t xml:space="preserve">. </w:t>
        </w:r>
      </w:ins>
      <w:ins w:id="6931" w:author="Isa" w:date="2011-05-29T02:25:00Z">
        <w:r w:rsidR="00585618">
          <w:t xml:space="preserve">O </w:t>
        </w:r>
      </w:ins>
      <w:ins w:id="6932" w:author="Hugo" w:date="2011-05-06T22:49:00Z">
        <w:del w:id="6933" w:author="Isa" w:date="2011-05-29T02:24:00Z">
          <w:r w:rsidRPr="009D6FD5" w:rsidDel="00585618">
            <w:delText xml:space="preserve">. O utilizador responde e o sistema lê a resposta. A seguir o </w:delText>
          </w:r>
        </w:del>
        <w:r w:rsidRPr="009D6FD5">
          <w:t>sistema</w:t>
        </w:r>
      </w:ins>
      <w:ins w:id="6934" w:author="Isa" w:date="2011-05-29T02:27:00Z">
        <w:r w:rsidR="00585618">
          <w:t xml:space="preserve"> </w:t>
        </w:r>
      </w:ins>
      <w:ins w:id="6935" w:author="Hugo" w:date="2011-05-06T22:49:00Z">
        <w:del w:id="6936" w:author="Isa" w:date="2011-05-29T02:27:00Z">
          <w:r w:rsidRPr="009D6FD5" w:rsidDel="00585618">
            <w:delText xml:space="preserve"> calcula </w:delText>
          </w:r>
        </w:del>
      </w:ins>
      <w:ins w:id="6937" w:author="Isa" w:date="2011-05-29T02:24:00Z">
        <w:r w:rsidR="00585618">
          <w:t>d</w:t>
        </w:r>
      </w:ins>
      <w:ins w:id="6938" w:author="Isa" w:date="2011-05-29T02:27:00Z">
        <w:r w:rsidR="00585618">
          <w:t>etermina o</w:t>
        </w:r>
      </w:ins>
      <w:ins w:id="6939" w:author="Hugo" w:date="2011-05-06T22:49:00Z">
        <w:del w:id="6940" w:author="Isa" w:date="2011-05-29T02:27:00Z">
          <w:r w:rsidRPr="009D6FD5" w:rsidDel="00585618">
            <w:delText>o</w:delText>
          </w:r>
        </w:del>
        <w:r w:rsidRPr="009D6FD5">
          <w:t xml:space="preserve"> mínimo </w:t>
        </w:r>
      </w:ins>
      <w:ins w:id="6941" w:author="Isa" w:date="2011-05-29T02:25:00Z">
        <w:r w:rsidR="00585618">
          <w:t>e</w:t>
        </w:r>
      </w:ins>
      <w:ins w:id="6942" w:author="Hugo" w:date="2011-05-06T22:49:00Z">
        <w:del w:id="6943" w:author="Isa" w:date="2011-05-29T02:24:00Z">
          <w:r w:rsidRPr="009D6FD5" w:rsidDel="00585618">
            <w:delText>e</w:delText>
          </w:r>
        </w:del>
        <w:r w:rsidRPr="009D6FD5">
          <w:t xml:space="preserve"> o máximo da lista filtrada. Estes são calculados respectivamente através do métodos </w:t>
        </w:r>
        <w:proofErr w:type="spellStart"/>
        <w:proofErr w:type="gramStart"/>
        <w:r w:rsidRPr="00016DC7">
          <w:rPr>
            <w:rStyle w:val="codCarcter"/>
            <w:rPrChange w:id="6944" w:author="Hugo" w:date="2011-05-06T23:38:00Z">
              <w:rPr/>
            </w:rPrChange>
          </w:rPr>
          <w:t>calMin</w:t>
        </w:r>
        <w:proofErr w:type="spellEnd"/>
        <w:r w:rsidRPr="00016DC7">
          <w:rPr>
            <w:rStyle w:val="codCarcter"/>
            <w:rPrChange w:id="6945" w:author="Hugo" w:date="2011-05-06T23:38:00Z">
              <w:rPr/>
            </w:rPrChange>
          </w:rPr>
          <w:t>(</w:t>
        </w:r>
      </w:ins>
      <w:proofErr w:type="gramEnd"/>
      <w:ins w:id="6946" w:author="Hugo" w:date="2011-05-06T23:38:00Z">
        <w:r w:rsidR="00016DC7" w:rsidRPr="00016DC7">
          <w:rPr>
            <w:rStyle w:val="codCarcter"/>
            <w:rPrChange w:id="6947" w:author="Hugo" w:date="2011-05-06T23:38:00Z">
              <w:rPr/>
            </w:rPrChange>
          </w:rPr>
          <w:t>)</w:t>
        </w:r>
        <w:r w:rsidR="00016DC7">
          <w:t xml:space="preserve"> </w:t>
        </w:r>
      </w:ins>
      <w:ins w:id="6948" w:author="Isa" w:date="2011-05-29T02:25:00Z">
        <w:r w:rsidR="00585618">
          <w:t>e</w:t>
        </w:r>
      </w:ins>
      <w:ins w:id="6949" w:author="Hugo" w:date="2011-05-06T22:49:00Z">
        <w:del w:id="6950" w:author="Isa" w:date="2011-05-29T02:24:00Z">
          <w:r w:rsidRPr="009D6FD5" w:rsidDel="00585618">
            <w:delText>e</w:delText>
          </w:r>
        </w:del>
        <w:r w:rsidRPr="009D6FD5">
          <w:t xml:space="preserve"> </w:t>
        </w:r>
        <w:proofErr w:type="spellStart"/>
        <w:r w:rsidRPr="00016DC7">
          <w:rPr>
            <w:rStyle w:val="codCarcter"/>
            <w:rPrChange w:id="6951" w:author="Hugo" w:date="2011-05-06T23:38:00Z">
              <w:rPr/>
            </w:rPrChange>
          </w:rPr>
          <w:t>calMax</w:t>
        </w:r>
        <w:proofErr w:type="spellEnd"/>
        <w:r w:rsidRPr="00016DC7">
          <w:rPr>
            <w:rStyle w:val="codCarcter"/>
            <w:rPrChange w:id="6952" w:author="Hugo" w:date="2011-05-06T23:38:00Z">
              <w:rPr/>
            </w:rPrChange>
          </w:rPr>
          <w:t>()</w:t>
        </w:r>
        <w:r w:rsidRPr="009D6FD5">
          <w:t>. Estes dois métodos recebem como parâmetro a tabela filtrada.</w:t>
        </w:r>
      </w:ins>
    </w:p>
    <w:p w14:paraId="0E9FEA7F" w14:textId="77777777" w:rsidR="00585618" w:rsidRDefault="009D6FD5">
      <w:pPr>
        <w:ind w:firstLine="708"/>
        <w:rPr>
          <w:ins w:id="6953" w:author="Isa" w:date="2011-05-29T02:27:00Z"/>
        </w:rPr>
        <w:pPrChange w:id="6954" w:author="Hugo" w:date="2011-05-06T23:37:00Z">
          <w:pPr>
            <w:spacing w:after="0" w:line="240" w:lineRule="auto"/>
          </w:pPr>
        </w:pPrChange>
      </w:pPr>
      <w:ins w:id="6955" w:author="Hugo" w:date="2011-05-06T22:49:00Z">
        <w:r w:rsidRPr="009D6FD5">
          <w:t xml:space="preserve"> Caso o utilizador pretenda maximizar</w:t>
        </w:r>
      </w:ins>
      <w:ins w:id="6956" w:author="Isa" w:date="2011-05-29T02:26:00Z">
        <w:r w:rsidR="00585618">
          <w:t xml:space="preserve"> o critério,</w:t>
        </w:r>
      </w:ins>
      <w:ins w:id="6957" w:author="Hugo" w:date="2011-05-06T22:49:00Z">
        <w:r w:rsidRPr="009D6FD5">
          <w:t xml:space="preserve"> é</w:t>
        </w:r>
        <w:del w:id="6958" w:author="Isa" w:date="2011-05-29T02:26:00Z">
          <w:r w:rsidRPr="009D6FD5" w:rsidDel="00585618">
            <w:delText xml:space="preserve"> o</w:delText>
          </w:r>
        </w:del>
        <w:r w:rsidRPr="009D6FD5">
          <w:t xml:space="preserve"> utilizado o método </w:t>
        </w:r>
        <w:proofErr w:type="spellStart"/>
        <w:proofErr w:type="gramStart"/>
        <w:r w:rsidRPr="00016DC7">
          <w:rPr>
            <w:rStyle w:val="codCarcter"/>
            <w:rPrChange w:id="6959" w:author="Hugo" w:date="2011-05-06T23:38:00Z">
              <w:rPr/>
            </w:rPrChange>
          </w:rPr>
          <w:t>calValueMax</w:t>
        </w:r>
        <w:proofErr w:type="spellEnd"/>
        <w:r w:rsidRPr="00016DC7">
          <w:rPr>
            <w:rStyle w:val="codCarcter"/>
            <w:rPrChange w:id="6960" w:author="Hugo" w:date="2011-05-06T23:38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961" w:author="Hugo" w:date="2011-05-06T23:38:00Z">
              <w:rPr/>
            </w:rPrChange>
          </w:rPr>
          <w:t>min</w:t>
        </w:r>
        <w:proofErr w:type="gramEnd"/>
        <w:r w:rsidRPr="00016DC7">
          <w:rPr>
            <w:rStyle w:val="codCarcter"/>
            <w:rPrChange w:id="6962" w:author="Hugo" w:date="2011-05-06T23:38:00Z">
              <w:rPr/>
            </w:rPrChange>
          </w:rPr>
          <w:t>,max</w:t>
        </w:r>
        <w:proofErr w:type="spellEnd"/>
        <w:r w:rsidRPr="00016DC7">
          <w:rPr>
            <w:rStyle w:val="codCarcter"/>
            <w:rPrChange w:id="6963" w:author="Hugo" w:date="2011-05-06T23:38:00Z">
              <w:rPr/>
            </w:rPrChange>
          </w:rPr>
          <w:t>)</w:t>
        </w:r>
        <w:r w:rsidRPr="00585618">
          <w:t>,</w:t>
        </w:r>
        <w:r w:rsidRPr="009D6FD5">
          <w:t xml:space="preserve"> mas caso pretenda minimizar é utilizado o método </w:t>
        </w:r>
        <w:proofErr w:type="spellStart"/>
        <w:r w:rsidRPr="00016DC7">
          <w:rPr>
            <w:rStyle w:val="codCarcter"/>
            <w:rPrChange w:id="6964" w:author="Hugo" w:date="2011-05-06T23:38:00Z">
              <w:rPr/>
            </w:rPrChange>
          </w:rPr>
          <w:t>calValueMin</w:t>
        </w:r>
        <w:proofErr w:type="spellEnd"/>
        <w:r w:rsidRPr="00016DC7">
          <w:rPr>
            <w:rStyle w:val="codCarcter"/>
            <w:rPrChange w:id="6965" w:author="Hugo" w:date="2011-05-06T23:38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966" w:author="Hugo" w:date="2011-05-06T23:38:00Z">
              <w:rPr/>
            </w:rPrChange>
          </w:rPr>
          <w:t>min,Max</w:t>
        </w:r>
        <w:proofErr w:type="spellEnd"/>
        <w:r w:rsidRPr="00016DC7">
          <w:rPr>
            <w:rStyle w:val="codCarcter"/>
            <w:rPrChange w:id="6967" w:author="Hugo" w:date="2011-05-06T23:38:00Z">
              <w:rPr/>
            </w:rPrChange>
          </w:rPr>
          <w:t>)</w:t>
        </w:r>
        <w:r w:rsidRPr="009D6FD5">
          <w:t>. Estes últimos dois métodos gravam o resultado numa tabela e recebem como parâmetro o mínimo e o máximo dos valores da tabela filtrada, ou seja,</w:t>
        </w:r>
      </w:ins>
      <w:ins w:id="6968" w:author="Hugo" w:date="2011-05-06T23:39:00Z">
        <w:r w:rsidR="00016DC7">
          <w:t xml:space="preserve"> </w:t>
        </w:r>
      </w:ins>
      <w:ins w:id="6969" w:author="Hugo" w:date="2011-05-06T22:49:00Z">
        <w:r w:rsidRPr="009D6FD5">
          <w:t xml:space="preserve">o mínimo e o máximo das classificações dadas de todos os </w:t>
        </w:r>
        <w:proofErr w:type="gramStart"/>
        <w:r w:rsidRPr="009D6FD5">
          <w:t>softwares</w:t>
        </w:r>
        <w:proofErr w:type="gramEnd"/>
        <w:r w:rsidRPr="009D6FD5">
          <w:t xml:space="preserve">. </w:t>
        </w:r>
      </w:ins>
    </w:p>
    <w:p w14:paraId="3F3F363D" w14:textId="014D4698" w:rsidR="009D6FD5" w:rsidRPr="009D6FD5" w:rsidRDefault="009D6FD5">
      <w:pPr>
        <w:ind w:firstLine="708"/>
        <w:rPr>
          <w:ins w:id="6970" w:author="Hugo" w:date="2011-05-06T22:49:00Z"/>
          <w:rFonts w:ascii="Times New Roman" w:hAnsi="Times New Roman" w:cs="Times New Roman"/>
          <w:sz w:val="24"/>
          <w:szCs w:val="24"/>
        </w:rPr>
        <w:pPrChange w:id="6971" w:author="Hugo" w:date="2011-05-06T23:37:00Z">
          <w:pPr>
            <w:spacing w:after="0" w:line="240" w:lineRule="auto"/>
          </w:pPr>
        </w:pPrChange>
      </w:pPr>
      <w:ins w:id="6972" w:author="Hugo" w:date="2011-05-06T22:49:00Z">
        <w:r w:rsidRPr="009D6FD5">
          <w:t>Por fim</w:t>
        </w:r>
      </w:ins>
      <w:ins w:id="6973" w:author="Isa" w:date="2011-05-29T02:27:00Z">
        <w:r w:rsidR="00585618">
          <w:t>,</w:t>
        </w:r>
      </w:ins>
      <w:ins w:id="6974" w:author="Hugo" w:date="2011-05-06T22:49:00Z">
        <w:r w:rsidRPr="009D6FD5">
          <w:t xml:space="preserve"> as prioridades calculadas para cada um dos softwares, da característica </w:t>
        </w:r>
      </w:ins>
      <w:ins w:id="6975" w:author="Hugo" w:date="2011-05-06T23:39:00Z">
        <w:r w:rsidR="00016DC7" w:rsidRPr="009D6FD5">
          <w:t>seleccionada</w:t>
        </w:r>
      </w:ins>
      <w:ins w:id="6976" w:author="Hugo" w:date="2011-05-06T22:49:00Z">
        <w:r w:rsidRPr="009D6FD5">
          <w:t xml:space="preserve">, </w:t>
        </w:r>
        <w:del w:id="6977" w:author="Isa" w:date="2011-05-29T02:27:00Z">
          <w:r w:rsidRPr="009D6FD5" w:rsidDel="00585618">
            <w:delText xml:space="preserve">calculadas através dos dois métodos anteriores </w:delText>
          </w:r>
        </w:del>
        <w:r w:rsidRPr="009D6FD5">
          <w:t xml:space="preserve">são gravadas numa nova tabela final através do método </w:t>
        </w:r>
        <w:proofErr w:type="spellStart"/>
        <w:proofErr w:type="gramStart"/>
        <w:r w:rsidRPr="00016DC7">
          <w:rPr>
            <w:rStyle w:val="codCarcter"/>
            <w:rPrChange w:id="6978" w:author="Hugo" w:date="2011-05-06T23:39:00Z">
              <w:rPr/>
            </w:rPrChange>
          </w:rPr>
          <w:t>register</w:t>
        </w:r>
        <w:proofErr w:type="spellEnd"/>
        <w:r w:rsidRPr="00016DC7">
          <w:rPr>
            <w:rStyle w:val="codCarcter"/>
            <w:rPrChange w:id="6979" w:author="Hugo" w:date="2011-05-06T23:39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980" w:author="Hugo" w:date="2011-05-06T23:39:00Z">
              <w:rPr/>
            </w:rPrChange>
          </w:rPr>
          <w:t>idChar</w:t>
        </w:r>
        <w:proofErr w:type="spellEnd"/>
        <w:proofErr w:type="gramEnd"/>
        <w:r w:rsidRPr="00016DC7">
          <w:rPr>
            <w:rStyle w:val="codCarcter"/>
            <w:rPrChange w:id="6981" w:author="Hugo" w:date="2011-05-06T23:39:00Z">
              <w:rPr/>
            </w:rPrChange>
          </w:rPr>
          <w:t>)</w:t>
        </w:r>
        <w:r w:rsidRPr="00585618">
          <w:t>,</w:t>
        </w:r>
        <w:r w:rsidRPr="009D6FD5">
          <w:t xml:space="preserve"> </w:t>
        </w:r>
        <w:r w:rsidR="00016DC7">
          <w:t xml:space="preserve">o qual recebe como parâmetro o </w:t>
        </w:r>
      </w:ins>
      <w:ins w:id="6982" w:author="Hugo" w:date="2011-05-06T23:39:00Z">
        <w:r w:rsidR="00016DC7">
          <w:t>ID</w:t>
        </w:r>
      </w:ins>
      <w:ins w:id="6983" w:author="Hugo" w:date="2011-05-06T22:49:00Z">
        <w:r w:rsidRPr="009D6FD5">
          <w:t xml:space="preserve"> da </w:t>
        </w:r>
      </w:ins>
      <w:ins w:id="6984" w:author="Hugo" w:date="2011-05-06T23:39:00Z">
        <w:r w:rsidR="00016DC7" w:rsidRPr="009D6FD5">
          <w:t>característica</w:t>
        </w:r>
      </w:ins>
      <w:ins w:id="6985" w:author="Hugo" w:date="2011-05-06T22:49:00Z">
        <w:r w:rsidRPr="009D6FD5">
          <w:t xml:space="preserve"> e as suas tabelas de prioridades. </w:t>
        </w:r>
      </w:ins>
      <w:ins w:id="6986" w:author="Isa" w:date="2011-05-29T02:28:00Z">
        <w:r w:rsidR="00585618">
          <w:t>Finalmente,</w:t>
        </w:r>
      </w:ins>
      <w:ins w:id="6987" w:author="Hugo" w:date="2011-05-06T22:49:00Z">
        <w:del w:id="6988" w:author="Isa" w:date="2011-05-29T02:28:00Z">
          <w:r w:rsidRPr="009D6FD5" w:rsidDel="00585618">
            <w:delText>Por fim</w:delText>
          </w:r>
        </w:del>
        <w:r w:rsidRPr="009D6FD5">
          <w:t xml:space="preserve"> quando todas as classificações forem </w:t>
        </w:r>
      </w:ins>
      <w:ins w:id="6989" w:author="Hugo" w:date="2011-05-06T23:39:00Z">
        <w:r w:rsidR="00016DC7" w:rsidRPr="009D6FD5">
          <w:t>atribuídas</w:t>
        </w:r>
      </w:ins>
      <w:ins w:id="6990" w:author="Isa" w:date="2011-05-29T02:28:00Z">
        <w:r w:rsidR="00585618">
          <w:t>,</w:t>
        </w:r>
      </w:ins>
      <w:ins w:id="6991" w:author="Hugo" w:date="2011-05-06T22:49:00Z">
        <w:r w:rsidRPr="009D6FD5">
          <w:t xml:space="preserve"> o utilizador valida as </w:t>
        </w:r>
        <w:proofErr w:type="gramStart"/>
        <w:r w:rsidRPr="009D6FD5">
          <w:t>suas</w:t>
        </w:r>
        <w:proofErr w:type="gramEnd"/>
        <w:r w:rsidRPr="009D6FD5">
          <w:t xml:space="preserve"> classificações e o sistema retorna uma mensagem de sucesso da operação.</w:t>
        </w:r>
      </w:ins>
    </w:p>
    <w:p w14:paraId="77109D58" w14:textId="56E4514B" w:rsidR="009D6FD5" w:rsidRDefault="009D6FD5">
      <w:pPr>
        <w:pStyle w:val="Cabealho3"/>
        <w:rPr>
          <w:ins w:id="6992" w:author="Hugo" w:date="2011-05-06T23:39:00Z"/>
          <w:lang w:val="en-US"/>
        </w:rPr>
        <w:pPrChange w:id="6993" w:author="Hugo" w:date="2011-05-06T22:59:00Z">
          <w:pPr>
            <w:spacing w:after="240" w:line="240" w:lineRule="auto"/>
            <w:jc w:val="left"/>
          </w:pPr>
        </w:pPrChange>
      </w:pPr>
      <w:bookmarkStart w:id="6994" w:name="_Toc292488794"/>
      <w:ins w:id="6995" w:author="Hugo" w:date="2011-05-06T22:59:00Z">
        <w:r>
          <w:rPr>
            <w:lang w:val="en-US"/>
          </w:rPr>
          <w:t>8.4.10</w:t>
        </w:r>
        <w:r w:rsidRPr="003F6394">
          <w:rPr>
            <w:lang w:val="en-US"/>
          </w:rPr>
          <w:t xml:space="preserve">. </w:t>
        </w:r>
      </w:ins>
      <w:ins w:id="6996" w:author="Hugo" w:date="2011-05-06T22:49:00Z">
        <w:r w:rsidRPr="009D6FD5">
          <w:rPr>
            <w:lang w:val="en-US"/>
            <w:rPrChange w:id="6997" w:author="Hugo" w:date="2011-05-06T22:49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>Define Software priority using AHP method</w:t>
        </w:r>
      </w:ins>
      <w:bookmarkEnd w:id="6994"/>
    </w:p>
    <w:p w14:paraId="10C58395" w14:textId="77777777" w:rsidR="00016DC7" w:rsidRPr="00016DC7" w:rsidRDefault="00016DC7">
      <w:pPr>
        <w:rPr>
          <w:ins w:id="6998" w:author="Hugo" w:date="2011-05-06T22:49:00Z"/>
          <w:lang w:val="en-US"/>
          <w:rPrChange w:id="6999" w:author="Hugo" w:date="2011-05-06T23:39:00Z">
            <w:rPr>
              <w:ins w:id="7000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7001" w:author="Hugo" w:date="2011-05-06T23:39:00Z">
          <w:pPr>
            <w:spacing w:after="240" w:line="240" w:lineRule="auto"/>
            <w:jc w:val="left"/>
          </w:pPr>
        </w:pPrChange>
      </w:pPr>
    </w:p>
    <w:p w14:paraId="100F9E03" w14:textId="20F26630" w:rsidR="009D6FD5" w:rsidRDefault="009D6FD5">
      <w:pPr>
        <w:jc w:val="center"/>
        <w:rPr>
          <w:ins w:id="7002" w:author="Hugo" w:date="2011-05-06T22:59:00Z"/>
          <w:lang w:val="en-US"/>
        </w:rPr>
        <w:pPrChange w:id="7003" w:author="Hugo" w:date="2011-05-06T22:59:00Z">
          <w:pPr>
            <w:spacing w:after="0" w:line="240" w:lineRule="auto"/>
          </w:pPr>
        </w:pPrChange>
      </w:pPr>
      <w:ins w:id="7004" w:author="Hugo" w:date="2011-05-06T22:59:00Z">
        <w:r>
          <w:rPr>
            <w:noProof/>
          </w:rPr>
          <w:lastRenderedPageBreak/>
          <w:drawing>
            <wp:inline distT="0" distB="0" distL="0" distR="0" wp14:anchorId="0E47147C" wp14:editId="061BBB77">
              <wp:extent cx="4308541" cy="4667250"/>
              <wp:effectExtent l="0" t="0" r="0" b="0"/>
              <wp:docPr id="30" name="Imagem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efine Software priority AHP.jpg"/>
                      <pic:cNvPicPr/>
                    </pic:nvPicPr>
                    <pic:blipFill>
                      <a:blip r:embed="rId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09977" cy="46688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4B47B1B" w14:textId="77777777" w:rsidR="00585618" w:rsidRDefault="00585618">
      <w:pPr>
        <w:ind w:firstLine="708"/>
        <w:rPr>
          <w:ins w:id="7005" w:author="Isa" w:date="2011-05-29T02:29:00Z"/>
        </w:rPr>
        <w:pPrChange w:id="7006" w:author="Isa" w:date="2011-05-29T02:28:00Z">
          <w:pPr>
            <w:spacing w:after="0" w:line="240" w:lineRule="auto"/>
          </w:pPr>
        </w:pPrChange>
      </w:pPr>
      <w:ins w:id="7007" w:author="Isa" w:date="2011-05-29T02:28:00Z">
        <w:r>
          <w:t xml:space="preserve">Esta </w:t>
        </w:r>
      </w:ins>
      <w:ins w:id="7008" w:author="Hugo" w:date="2011-05-06T22:49:00Z">
        <w:del w:id="7009" w:author="Isa" w:date="2011-05-29T02:28:00Z">
          <w:r w:rsidR="009D6FD5" w:rsidRPr="009D6FD5" w:rsidDel="00585618">
            <w:delText xml:space="preserve">A definição de prioridades é a etapa seguinte da comparação de softwares. Como tal depois de definidas as classificações o utilizador pode agora escolher entre dois modos de cálculo de prioridades. Nesta </w:delText>
          </w:r>
        </w:del>
        <w:r w:rsidR="009D6FD5" w:rsidRPr="009D6FD5">
          <w:t xml:space="preserve">situação </w:t>
        </w:r>
      </w:ins>
      <w:ins w:id="7010" w:author="Isa" w:date="2011-05-29T02:28:00Z">
        <w:r>
          <w:t xml:space="preserve">reporta a escolha do </w:t>
        </w:r>
      </w:ins>
      <w:ins w:id="7011" w:author="Hugo" w:date="2011-05-06T22:49:00Z">
        <w:del w:id="7012" w:author="Isa" w:date="2011-05-29T02:29:00Z">
          <w:r w:rsidR="009D6FD5" w:rsidRPr="009D6FD5" w:rsidDel="00585618">
            <w:delText xml:space="preserve">o utilizador escolheu o </w:delText>
          </w:r>
        </w:del>
        <w:r w:rsidR="009D6FD5" w:rsidRPr="009D6FD5">
          <w:t xml:space="preserve">método AHP para definir as prioridades. Como o utilizador pode escolher um método para cada característica, esta situação apenas retrata para uma característica. </w:t>
        </w:r>
      </w:ins>
    </w:p>
    <w:p w14:paraId="406C805F" w14:textId="77777777" w:rsidR="00585618" w:rsidRDefault="009D6FD5">
      <w:pPr>
        <w:ind w:firstLine="708"/>
        <w:rPr>
          <w:ins w:id="7013" w:author="Isa" w:date="2011-05-29T02:31:00Z"/>
        </w:rPr>
        <w:pPrChange w:id="7014" w:author="Isa" w:date="2011-05-29T02:28:00Z">
          <w:pPr>
            <w:spacing w:after="0" w:line="240" w:lineRule="auto"/>
          </w:pPr>
        </w:pPrChange>
      </w:pPr>
      <w:ins w:id="7015" w:author="Hugo" w:date="2011-05-06T22:49:00Z">
        <w:r w:rsidRPr="009D6FD5">
          <w:t xml:space="preserve">A primeira </w:t>
        </w:r>
        <w:del w:id="7016" w:author="Isa" w:date="2011-05-29T02:29:00Z">
          <w:r w:rsidRPr="009D6FD5" w:rsidDel="00585618">
            <w:delText>coisa</w:delText>
          </w:r>
        </w:del>
      </w:ins>
      <w:ins w:id="7017" w:author="Isa" w:date="2011-05-29T02:29:00Z">
        <w:r w:rsidR="00585618">
          <w:t>tarefa</w:t>
        </w:r>
      </w:ins>
      <w:ins w:id="7018" w:author="Hugo" w:date="2011-05-06T22:49:00Z">
        <w:r w:rsidRPr="009D6FD5">
          <w:t xml:space="preserve"> </w:t>
        </w:r>
        <w:del w:id="7019" w:author="Isa" w:date="2011-05-29T02:29:00Z">
          <w:r w:rsidRPr="009D6FD5" w:rsidDel="00585618">
            <w:delText xml:space="preserve">que </w:delText>
          </w:r>
        </w:del>
      </w:ins>
      <w:ins w:id="7020" w:author="Isa" w:date="2011-05-29T02:29:00Z">
        <w:r w:rsidR="00585618">
          <w:t>d</w:t>
        </w:r>
      </w:ins>
      <w:ins w:id="7021" w:author="Hugo" w:date="2011-05-06T22:49:00Z">
        <w:r w:rsidRPr="009D6FD5">
          <w:t xml:space="preserve">o utilizador </w:t>
        </w:r>
        <w:del w:id="7022" w:author="Isa" w:date="2011-05-29T02:29:00Z">
          <w:r w:rsidRPr="009D6FD5" w:rsidDel="00585618">
            <w:delText xml:space="preserve">faz </w:delText>
          </w:r>
        </w:del>
        <w:r w:rsidRPr="009D6FD5">
          <w:t xml:space="preserve">é </w:t>
        </w:r>
      </w:ins>
      <w:ins w:id="7023" w:author="Hugo" w:date="2011-05-06T23:39:00Z">
        <w:r w:rsidR="00016DC7" w:rsidRPr="009D6FD5">
          <w:t>seleccionar</w:t>
        </w:r>
      </w:ins>
      <w:ins w:id="7024" w:author="Hugo" w:date="2011-05-06T22:49:00Z">
        <w:r w:rsidRPr="009D6FD5">
          <w:t xml:space="preserve"> uma das características. </w:t>
        </w:r>
        <w:del w:id="7025" w:author="Isa" w:date="2011-05-29T02:29:00Z">
          <w:r w:rsidRPr="009D6FD5" w:rsidDel="00585618">
            <w:delText>De seguida</w:delText>
          </w:r>
        </w:del>
        <w:r w:rsidRPr="009D6FD5">
          <w:t xml:space="preserve"> </w:t>
        </w:r>
      </w:ins>
      <w:ins w:id="7026" w:author="Isa" w:date="2011-05-29T02:29:00Z">
        <w:r w:rsidR="00585618">
          <w:t>O</w:t>
        </w:r>
      </w:ins>
      <w:ins w:id="7027" w:author="Hugo" w:date="2011-05-06T22:49:00Z">
        <w:del w:id="7028" w:author="Isa" w:date="2011-05-29T02:29:00Z">
          <w:r w:rsidRPr="009D6FD5" w:rsidDel="00585618">
            <w:delText>o</w:delText>
          </w:r>
        </w:del>
        <w:r w:rsidRPr="009D6FD5">
          <w:t xml:space="preserve"> sistema lê o ID da característica e depois vai </w:t>
        </w:r>
        <w:del w:id="7029" w:author="Isa" w:date="2011-05-29T02:30:00Z">
          <w:r w:rsidRPr="009D6FD5" w:rsidDel="00585618">
            <w:delText>buscar</w:delText>
          </w:r>
        </w:del>
      </w:ins>
      <w:ins w:id="7030" w:author="Isa" w:date="2011-05-29T02:30:00Z">
        <w:r w:rsidR="00585618">
          <w:t xml:space="preserve">procura qual </w:t>
        </w:r>
      </w:ins>
      <w:ins w:id="7031" w:author="Hugo" w:date="2011-05-06T22:49:00Z">
        <w:del w:id="7032" w:author="Isa" w:date="2011-05-29T02:30:00Z">
          <w:r w:rsidRPr="009D6FD5" w:rsidDel="00585618">
            <w:delText xml:space="preserve"> </w:delText>
          </w:r>
        </w:del>
        <w:r w:rsidRPr="009D6FD5">
          <w:t xml:space="preserve">o número total de </w:t>
        </w:r>
        <w:proofErr w:type="gramStart"/>
        <w:r w:rsidRPr="009D6FD5">
          <w:t>softwares</w:t>
        </w:r>
        <w:proofErr w:type="gramEnd"/>
        <w:r w:rsidRPr="009D6FD5">
          <w:t xml:space="preserve"> </w:t>
        </w:r>
      </w:ins>
      <w:ins w:id="7033" w:author="Hugo" w:date="2011-05-06T23:39:00Z">
        <w:r w:rsidR="00016DC7" w:rsidRPr="009D6FD5">
          <w:t>seleccionados</w:t>
        </w:r>
      </w:ins>
      <w:ins w:id="7034" w:author="Isa" w:date="2011-05-29T02:30:00Z">
        <w:r w:rsidR="00585618">
          <w:t xml:space="preserve">, que </w:t>
        </w:r>
      </w:ins>
      <w:ins w:id="7035" w:author="Hugo" w:date="2011-05-06T22:49:00Z">
        <w:del w:id="7036" w:author="Isa" w:date="2011-05-29T02:30:00Z">
          <w:r w:rsidRPr="009D6FD5" w:rsidDel="00585618">
            <w:delText xml:space="preserve"> (este</w:delText>
          </w:r>
        </w:del>
        <w:r w:rsidRPr="009D6FD5">
          <w:t xml:space="preserve"> deriva do </w:t>
        </w:r>
        <w:del w:id="7037" w:author="Isa" w:date="2011-05-29T02:31:00Z">
          <w:r w:rsidRPr="009D6FD5" w:rsidDel="00585618">
            <w:delText>Use Case</w:delText>
          </w:r>
        </w:del>
      </w:ins>
      <w:ins w:id="7038" w:author="Isa" w:date="2011-05-29T02:31:00Z">
        <w:r w:rsidR="00585618">
          <w:t>caso de uso designado</w:t>
        </w:r>
      </w:ins>
      <w:ins w:id="7039" w:author="Hugo" w:date="2011-05-06T22:49:00Z">
        <w:r w:rsidRPr="009D6FD5">
          <w:t xml:space="preserve"> </w:t>
        </w:r>
      </w:ins>
      <w:ins w:id="7040" w:author="Isa" w:date="2011-05-29T02:31:00Z">
        <w:r w:rsidR="00585618">
          <w:t>“</w:t>
        </w:r>
      </w:ins>
      <w:proofErr w:type="spellStart"/>
      <w:ins w:id="7041" w:author="Hugo" w:date="2011-05-06T22:49:00Z">
        <w:r w:rsidRPr="00585618">
          <w:rPr>
            <w:bCs/>
            <w:rPrChange w:id="7042" w:author="Isa" w:date="2011-05-29T02:31:00Z">
              <w:rPr>
                <w:b/>
                <w:bCs/>
              </w:rPr>
            </w:rPrChange>
          </w:rPr>
          <w:t>Select</w:t>
        </w:r>
        <w:proofErr w:type="spellEnd"/>
        <w:r w:rsidRPr="00585618">
          <w:rPr>
            <w:bCs/>
            <w:rPrChange w:id="7043" w:author="Isa" w:date="2011-05-29T02:31:00Z">
              <w:rPr>
                <w:b/>
                <w:bCs/>
              </w:rPr>
            </w:rPrChange>
          </w:rPr>
          <w:t xml:space="preserve"> a </w:t>
        </w:r>
        <w:proofErr w:type="spellStart"/>
        <w:r w:rsidRPr="00585618">
          <w:rPr>
            <w:bCs/>
            <w:rPrChange w:id="7044" w:author="Isa" w:date="2011-05-29T02:31:00Z">
              <w:rPr>
                <w:b/>
                <w:bCs/>
              </w:rPr>
            </w:rPrChange>
          </w:rPr>
          <w:t>set</w:t>
        </w:r>
        <w:proofErr w:type="spellEnd"/>
        <w:r w:rsidRPr="00585618">
          <w:rPr>
            <w:bCs/>
            <w:rPrChange w:id="7045" w:author="Isa" w:date="2011-05-29T02:31:00Z">
              <w:rPr>
                <w:b/>
                <w:bCs/>
              </w:rPr>
            </w:rPrChange>
          </w:rPr>
          <w:t xml:space="preserve"> </w:t>
        </w:r>
        <w:proofErr w:type="spellStart"/>
        <w:r w:rsidRPr="00585618">
          <w:rPr>
            <w:bCs/>
            <w:rPrChange w:id="7046" w:author="Isa" w:date="2011-05-29T02:31:00Z">
              <w:rPr>
                <w:b/>
                <w:bCs/>
              </w:rPr>
            </w:rPrChange>
          </w:rPr>
          <w:t>of</w:t>
        </w:r>
        <w:proofErr w:type="spellEnd"/>
        <w:r w:rsidRPr="00585618">
          <w:rPr>
            <w:bCs/>
            <w:rPrChange w:id="7047" w:author="Isa" w:date="2011-05-29T02:31:00Z">
              <w:rPr>
                <w:b/>
                <w:bCs/>
              </w:rPr>
            </w:rPrChange>
          </w:rPr>
          <w:t xml:space="preserve"> Softwares to </w:t>
        </w:r>
        <w:proofErr w:type="spellStart"/>
        <w:r w:rsidRPr="00585618">
          <w:rPr>
            <w:bCs/>
            <w:rPrChange w:id="7048" w:author="Isa" w:date="2011-05-29T02:31:00Z">
              <w:rPr>
                <w:b/>
                <w:bCs/>
              </w:rPr>
            </w:rPrChange>
          </w:rPr>
          <w:t>be</w:t>
        </w:r>
        <w:proofErr w:type="spellEnd"/>
        <w:r w:rsidRPr="00585618">
          <w:rPr>
            <w:bCs/>
            <w:rPrChange w:id="7049" w:author="Isa" w:date="2011-05-29T02:31:00Z">
              <w:rPr>
                <w:b/>
                <w:bCs/>
              </w:rPr>
            </w:rPrChange>
          </w:rPr>
          <w:t xml:space="preserve"> </w:t>
        </w:r>
        <w:proofErr w:type="spellStart"/>
        <w:r w:rsidRPr="00585618">
          <w:rPr>
            <w:bCs/>
            <w:rPrChange w:id="7050" w:author="Isa" w:date="2011-05-29T02:31:00Z">
              <w:rPr>
                <w:b/>
                <w:bCs/>
              </w:rPr>
            </w:rPrChange>
          </w:rPr>
          <w:t>used</w:t>
        </w:r>
        <w:proofErr w:type="spellEnd"/>
        <w:r w:rsidRPr="00585618">
          <w:rPr>
            <w:bCs/>
            <w:rPrChange w:id="7051" w:author="Isa" w:date="2011-05-29T02:31:00Z">
              <w:rPr>
                <w:b/>
                <w:bCs/>
              </w:rPr>
            </w:rPrChange>
          </w:rPr>
          <w:t xml:space="preserve"> </w:t>
        </w:r>
        <w:proofErr w:type="spellStart"/>
        <w:r w:rsidRPr="00585618">
          <w:rPr>
            <w:bCs/>
            <w:rPrChange w:id="7052" w:author="Isa" w:date="2011-05-29T02:31:00Z">
              <w:rPr>
                <w:b/>
                <w:bCs/>
              </w:rPr>
            </w:rPrChange>
          </w:rPr>
          <w:t>in</w:t>
        </w:r>
        <w:proofErr w:type="spellEnd"/>
        <w:r w:rsidRPr="00585618">
          <w:rPr>
            <w:bCs/>
            <w:rPrChange w:id="7053" w:author="Isa" w:date="2011-05-29T02:31:00Z">
              <w:rPr>
                <w:b/>
                <w:bCs/>
              </w:rPr>
            </w:rPrChange>
          </w:rPr>
          <w:t xml:space="preserve"> </w:t>
        </w:r>
        <w:proofErr w:type="spellStart"/>
        <w:r w:rsidRPr="00585618">
          <w:rPr>
            <w:bCs/>
            <w:rPrChange w:id="7054" w:author="Isa" w:date="2011-05-29T02:31:00Z">
              <w:rPr>
                <w:b/>
                <w:bCs/>
              </w:rPr>
            </w:rPrChange>
          </w:rPr>
          <w:t>comparison</w:t>
        </w:r>
      </w:ins>
      <w:proofErr w:type="spellEnd"/>
      <w:ins w:id="7055" w:author="Isa" w:date="2011-05-29T02:31:00Z">
        <w:r w:rsidR="00585618" w:rsidRPr="00585618">
          <w:t>”</w:t>
        </w:r>
      </w:ins>
      <w:ins w:id="7056" w:author="Hugo" w:date="2011-05-06T22:49:00Z">
        <w:del w:id="7057" w:author="Isa" w:date="2011-05-29T02:31:00Z">
          <w:r w:rsidRPr="009D6FD5" w:rsidDel="00585618">
            <w:delText>)</w:delText>
          </w:r>
        </w:del>
        <w:r w:rsidRPr="009D6FD5">
          <w:t xml:space="preserve">. Os métodos utilizados para efectuar estas operação são respectivamente </w:t>
        </w:r>
        <w:proofErr w:type="spellStart"/>
        <w:proofErr w:type="gramStart"/>
        <w:r w:rsidRPr="00016DC7">
          <w:rPr>
            <w:rStyle w:val="codCarcter"/>
            <w:rPrChange w:id="7058" w:author="Hugo" w:date="2011-05-06T23:39:00Z">
              <w:rPr/>
            </w:rPrChange>
          </w:rPr>
          <w:t>getID</w:t>
        </w:r>
        <w:proofErr w:type="spellEnd"/>
        <w:r w:rsidRPr="00016DC7">
          <w:rPr>
            <w:rStyle w:val="codCarcter"/>
            <w:rPrChange w:id="7059" w:author="Hugo" w:date="2011-05-06T23:39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7060" w:author="Hugo" w:date="2011-05-06T23:39:00Z">
              <w:rPr/>
            </w:rPrChange>
          </w:rPr>
          <w:t xml:space="preserve">), </w:t>
        </w:r>
        <w:proofErr w:type="spellStart"/>
        <w:r w:rsidRPr="00016DC7">
          <w:rPr>
            <w:rStyle w:val="codCarcter"/>
            <w:rPrChange w:id="7061" w:author="Hugo" w:date="2011-05-06T23:39:00Z">
              <w:rPr/>
            </w:rPrChange>
          </w:rPr>
          <w:t>getnumSW</w:t>
        </w:r>
        <w:proofErr w:type="spellEnd"/>
        <w:r w:rsidRPr="00016DC7">
          <w:rPr>
            <w:rStyle w:val="codCarcter"/>
            <w:rPrChange w:id="7062" w:author="Hugo" w:date="2011-05-06T23:39:00Z">
              <w:rPr/>
            </w:rPrChange>
          </w:rPr>
          <w:t>().</w:t>
        </w:r>
        <w:r w:rsidRPr="009D6FD5">
          <w:t xml:space="preserve"> </w:t>
        </w:r>
      </w:ins>
    </w:p>
    <w:p w14:paraId="1635EDAD" w14:textId="77777777" w:rsidR="00C65B21" w:rsidRDefault="009D6FD5">
      <w:pPr>
        <w:ind w:firstLine="708"/>
        <w:rPr>
          <w:ins w:id="7063" w:author="Isa" w:date="2011-05-29T02:32:00Z"/>
        </w:rPr>
        <w:pPrChange w:id="7064" w:author="Isa" w:date="2011-05-29T02:28:00Z">
          <w:pPr>
            <w:spacing w:after="0" w:line="240" w:lineRule="auto"/>
          </w:pPr>
        </w:pPrChange>
      </w:pPr>
      <w:ins w:id="7065" w:author="Hugo" w:date="2011-05-06T22:49:00Z">
        <w:r w:rsidRPr="009D6FD5">
          <w:t>Contrariamente ao outro método de definição de prioridades</w:t>
        </w:r>
      </w:ins>
      <w:ins w:id="7066" w:author="Isa" w:date="2011-05-29T02:31:00Z">
        <w:r w:rsidR="00585618">
          <w:t>,</w:t>
        </w:r>
      </w:ins>
      <w:ins w:id="7067" w:author="Hugo" w:date="2011-05-06T22:49:00Z">
        <w:r w:rsidRPr="009D6FD5">
          <w:t xml:space="preserve"> o utilizador tem que definir</w:t>
        </w:r>
      </w:ins>
      <w:ins w:id="7068" w:author="Isa" w:date="2011-05-29T02:31:00Z">
        <w:r w:rsidR="00585618">
          <w:t>,</w:t>
        </w:r>
      </w:ins>
      <w:ins w:id="7069" w:author="Hugo" w:date="2011-05-06T22:49:00Z">
        <w:r w:rsidRPr="009D6FD5">
          <w:t xml:space="preserve"> para cada </w:t>
        </w:r>
        <w:proofErr w:type="gramStart"/>
        <w:r w:rsidRPr="009D6FD5">
          <w:t>software</w:t>
        </w:r>
      </w:ins>
      <w:proofErr w:type="gramEnd"/>
      <w:ins w:id="7070" w:author="Isa" w:date="2011-05-29T02:31:00Z">
        <w:r w:rsidR="00585618">
          <w:t>,</w:t>
        </w:r>
      </w:ins>
      <w:ins w:id="7071" w:author="Hugo" w:date="2011-05-06T22:49:00Z">
        <w:r w:rsidRPr="009D6FD5">
          <w:t xml:space="preserve"> a prioridade que esta </w:t>
        </w:r>
      </w:ins>
      <w:ins w:id="7072" w:author="Hugo" w:date="2011-05-06T23:39:00Z">
        <w:r w:rsidR="00016DC7" w:rsidRPr="009D6FD5">
          <w:t>característica</w:t>
        </w:r>
      </w:ins>
      <w:ins w:id="7073" w:author="Hugo" w:date="2011-05-06T22:49:00Z">
        <w:r w:rsidRPr="009D6FD5">
          <w:t xml:space="preserve"> tem para o mesmo. Como t</w:t>
        </w:r>
        <w:r w:rsidR="00016DC7">
          <w:t>al</w:t>
        </w:r>
      </w:ins>
      <w:ins w:id="7074" w:author="Isa" w:date="2011-05-29T02:32:00Z">
        <w:r w:rsidR="00C65B21">
          <w:t>,</w:t>
        </w:r>
      </w:ins>
      <w:ins w:id="7075" w:author="Hugo" w:date="2011-05-06T22:49:00Z">
        <w:r w:rsidR="00016DC7">
          <w:t xml:space="preserve"> o passo seguinte do utiliza</w:t>
        </w:r>
        <w:r w:rsidRPr="009D6FD5">
          <w:t xml:space="preserve">dor será a selecção do </w:t>
        </w:r>
        <w:proofErr w:type="gramStart"/>
        <w:r w:rsidRPr="009D6FD5">
          <w:t>software</w:t>
        </w:r>
        <w:proofErr w:type="gramEnd"/>
        <w:r w:rsidRPr="009D6FD5">
          <w:t xml:space="preserve"> pelo qual pretende começar a definir prioridades. O sistema lê este ID com o método </w:t>
        </w:r>
        <w:proofErr w:type="spellStart"/>
        <w:proofErr w:type="gramStart"/>
        <w:r w:rsidRPr="00016DC7">
          <w:rPr>
            <w:rStyle w:val="codCarcter"/>
            <w:rPrChange w:id="7076" w:author="Hugo" w:date="2011-05-06T23:39:00Z">
              <w:rPr/>
            </w:rPrChange>
          </w:rPr>
          <w:t>getID</w:t>
        </w:r>
        <w:proofErr w:type="spellEnd"/>
        <w:r w:rsidRPr="00016DC7">
          <w:rPr>
            <w:rStyle w:val="codCarcter"/>
            <w:rPrChange w:id="7077" w:author="Hugo" w:date="2011-05-06T23:39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7078" w:author="Hugo" w:date="2011-05-06T23:39:00Z">
              <w:rPr/>
            </w:rPrChange>
          </w:rPr>
          <w:t>).</w:t>
        </w:r>
        <w:r w:rsidRPr="009D6FD5">
          <w:t xml:space="preserve"> </w:t>
        </w:r>
      </w:ins>
    </w:p>
    <w:p w14:paraId="53713B58" w14:textId="332ACD5D" w:rsidR="009D6FD5" w:rsidRPr="00016DC7" w:rsidRDefault="009D6FD5">
      <w:pPr>
        <w:ind w:firstLine="708"/>
        <w:rPr>
          <w:ins w:id="7079" w:author="Hugo" w:date="2011-05-06T22:49:00Z"/>
          <w:rPrChange w:id="7080" w:author="Hugo" w:date="2011-05-06T23:39:00Z">
            <w:rPr>
              <w:ins w:id="7081" w:author="Hugo" w:date="2011-05-06T22:49:00Z"/>
              <w:rFonts w:ascii="Times New Roman" w:hAnsi="Times New Roman" w:cs="Times New Roman"/>
              <w:sz w:val="24"/>
              <w:szCs w:val="24"/>
            </w:rPr>
          </w:rPrChange>
        </w:rPr>
        <w:pPrChange w:id="7082" w:author="Isa" w:date="2011-05-29T02:28:00Z">
          <w:pPr>
            <w:spacing w:after="0" w:line="240" w:lineRule="auto"/>
          </w:pPr>
        </w:pPrChange>
      </w:pPr>
      <w:ins w:id="7083" w:author="Hugo" w:date="2011-05-06T22:49:00Z">
        <w:r w:rsidRPr="009D6FD5">
          <w:t xml:space="preserve">De seguida o utilizador dá a prioridade que pretende de acordo com a escala de classificações. O sistema lê a prioridade que o utilizador </w:t>
        </w:r>
        <w:del w:id="7084" w:author="Isa" w:date="2011-05-29T02:32:00Z">
          <w:r w:rsidRPr="009D6FD5" w:rsidDel="00C65B21">
            <w:delText>deu</w:delText>
          </w:r>
        </w:del>
      </w:ins>
      <w:ins w:id="7085" w:author="Isa" w:date="2011-05-29T02:32:00Z">
        <w:r w:rsidR="00C65B21">
          <w:t>atribu</w:t>
        </w:r>
      </w:ins>
      <w:ins w:id="7086" w:author="Isa" w:date="2011-05-29T02:33:00Z">
        <w:r w:rsidR="00C65B21">
          <w:t>i</w:t>
        </w:r>
      </w:ins>
      <w:ins w:id="7087" w:author="Isa" w:date="2011-05-29T02:32:00Z">
        <w:r w:rsidR="00C65B21">
          <w:t>u à</w:t>
        </w:r>
      </w:ins>
      <w:ins w:id="7088" w:author="Hugo" w:date="2011-05-06T22:49:00Z">
        <w:del w:id="7089" w:author="Isa" w:date="2011-05-29T02:32:00Z">
          <w:r w:rsidRPr="009D6FD5" w:rsidDel="00C65B21">
            <w:delText xml:space="preserve"> para</w:delText>
          </w:r>
        </w:del>
        <w:r w:rsidRPr="009D6FD5">
          <w:t xml:space="preserve"> </w:t>
        </w:r>
        <w:del w:id="7090" w:author="Isa" w:date="2011-05-29T02:33:00Z">
          <w:r w:rsidRPr="009D6FD5" w:rsidDel="00C65B21">
            <w:delText xml:space="preserve">aquela </w:delText>
          </w:r>
        </w:del>
        <w:r w:rsidRPr="009D6FD5">
          <w:t>característica</w:t>
        </w:r>
        <w:del w:id="7091" w:author="Isa" w:date="2011-05-29T02:33:00Z">
          <w:r w:rsidRPr="009D6FD5" w:rsidDel="00C65B21">
            <w:delText xml:space="preserve"> daquele software</w:delText>
          </w:r>
        </w:del>
        <w:r w:rsidRPr="009D6FD5">
          <w:t xml:space="preserve"> </w:t>
        </w:r>
      </w:ins>
      <w:ins w:id="7092" w:author="Isa" w:date="2011-05-29T02:33:00Z">
        <w:r w:rsidR="00C65B21">
          <w:t>através</w:t>
        </w:r>
      </w:ins>
      <w:ins w:id="7093" w:author="Hugo" w:date="2011-05-06T22:49:00Z">
        <w:del w:id="7094" w:author="Isa" w:date="2011-05-29T02:33:00Z">
          <w:r w:rsidRPr="009D6FD5" w:rsidDel="00C65B21">
            <w:delText>como</w:delText>
          </w:r>
        </w:del>
        <w:r w:rsidRPr="009D6FD5">
          <w:t xml:space="preserve"> </w:t>
        </w:r>
      </w:ins>
      <w:ins w:id="7095" w:author="Isa" w:date="2011-05-29T02:33:00Z">
        <w:r w:rsidR="00C65B21">
          <w:t>d</w:t>
        </w:r>
      </w:ins>
      <w:ins w:id="7096" w:author="Hugo" w:date="2011-05-06T22:49:00Z">
        <w:r w:rsidRPr="009D6FD5">
          <w:t xml:space="preserve">o método </w:t>
        </w:r>
        <w:proofErr w:type="spellStart"/>
        <w:proofErr w:type="gramStart"/>
        <w:r w:rsidRPr="00016DC7">
          <w:rPr>
            <w:rStyle w:val="codCarcter"/>
            <w:rPrChange w:id="7097" w:author="Hugo" w:date="2011-05-06T23:40:00Z">
              <w:rPr/>
            </w:rPrChange>
          </w:rPr>
          <w:t>readPriority</w:t>
        </w:r>
        <w:proofErr w:type="spellEnd"/>
        <w:r w:rsidRPr="00016DC7">
          <w:rPr>
            <w:rStyle w:val="codCarcter"/>
            <w:rPrChange w:id="7098" w:author="Hugo" w:date="2011-05-06T23:40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7099" w:author="Hugo" w:date="2011-05-06T23:40:00Z">
              <w:rPr/>
            </w:rPrChange>
          </w:rPr>
          <w:t>)</w:t>
        </w:r>
        <w:r w:rsidRPr="00C65B21">
          <w:rPr>
            <w:rStyle w:val="codCarcter"/>
            <w:b w:val="0"/>
            <w:rPrChange w:id="7100" w:author="Isa" w:date="2011-05-29T02:33:00Z">
              <w:rPr/>
            </w:rPrChange>
          </w:rPr>
          <w:t>.</w:t>
        </w:r>
        <w:del w:id="7101" w:author="Isa" w:date="2011-05-29T02:33:00Z">
          <w:r w:rsidRPr="009D6FD5" w:rsidDel="00C65B21">
            <w:delText xml:space="preserve"> </w:delText>
          </w:r>
        </w:del>
      </w:ins>
      <w:ins w:id="7102" w:author="Isa" w:date="2011-05-29T02:33:00Z">
        <w:r w:rsidR="00C65B21">
          <w:t xml:space="preserve"> </w:t>
        </w:r>
      </w:ins>
      <w:ins w:id="7103" w:author="Hugo" w:date="2011-05-06T22:49:00Z">
        <w:del w:id="7104" w:author="Isa" w:date="2011-05-29T02:33:00Z">
          <w:r w:rsidRPr="009D6FD5" w:rsidDel="00C65B21">
            <w:delText xml:space="preserve">De seguida </w:delText>
          </w:r>
        </w:del>
      </w:ins>
      <w:ins w:id="7105" w:author="Isa" w:date="2011-05-29T02:33:00Z">
        <w:r w:rsidR="00C65B21">
          <w:t>O</w:t>
        </w:r>
      </w:ins>
      <w:ins w:id="7106" w:author="Hugo" w:date="2011-05-06T22:49:00Z">
        <w:del w:id="7107" w:author="Isa" w:date="2011-05-29T02:33:00Z">
          <w:r w:rsidRPr="009D6FD5" w:rsidDel="00C65B21">
            <w:delText>o</w:delText>
          </w:r>
        </w:del>
        <w:r w:rsidRPr="009D6FD5">
          <w:t xml:space="preserve"> sistema regista </w:t>
        </w:r>
      </w:ins>
      <w:ins w:id="7108" w:author="Isa" w:date="2011-05-29T02:34:00Z">
        <w:r w:rsidR="00C65B21">
          <w:t xml:space="preserve">também </w:t>
        </w:r>
      </w:ins>
      <w:ins w:id="7109" w:author="Hugo" w:date="2011-05-06T22:49:00Z">
        <w:r w:rsidRPr="009D6FD5">
          <w:t xml:space="preserve">as prioridades dadas ao software com o método </w:t>
        </w:r>
        <w:proofErr w:type="spellStart"/>
        <w:proofErr w:type="gramStart"/>
        <w:r w:rsidRPr="00016DC7">
          <w:rPr>
            <w:rStyle w:val="codCarcter"/>
            <w:rPrChange w:id="7110" w:author="Hugo" w:date="2011-05-06T23:40:00Z">
              <w:rPr/>
            </w:rPrChange>
          </w:rPr>
          <w:t>registerPriority</w:t>
        </w:r>
        <w:proofErr w:type="spellEnd"/>
        <w:r w:rsidRPr="00016DC7">
          <w:rPr>
            <w:rStyle w:val="codCarcter"/>
            <w:rPrChange w:id="7111" w:author="Hugo" w:date="2011-05-06T23:40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7112" w:author="Hugo" w:date="2011-05-06T23:40:00Z">
              <w:rPr/>
            </w:rPrChange>
          </w:rPr>
          <w:t>idSof</w:t>
        </w:r>
        <w:proofErr w:type="spellEnd"/>
        <w:proofErr w:type="gramEnd"/>
        <w:r w:rsidRPr="00016DC7">
          <w:rPr>
            <w:rStyle w:val="codCarcter"/>
            <w:rPrChange w:id="7113" w:author="Hugo" w:date="2011-05-06T23:40:00Z">
              <w:rPr/>
            </w:rPrChange>
          </w:rPr>
          <w:t xml:space="preserve">, </w:t>
        </w:r>
        <w:proofErr w:type="spellStart"/>
        <w:r w:rsidRPr="00016DC7">
          <w:rPr>
            <w:rStyle w:val="codCarcter"/>
            <w:rPrChange w:id="7114" w:author="Hugo" w:date="2011-05-06T23:40:00Z">
              <w:rPr/>
            </w:rPrChange>
          </w:rPr>
          <w:t>priority</w:t>
        </w:r>
        <w:proofErr w:type="spellEnd"/>
        <w:r w:rsidRPr="00016DC7">
          <w:rPr>
            <w:rStyle w:val="codCarcter"/>
            <w:rPrChange w:id="7115" w:author="Hugo" w:date="2011-05-06T23:40:00Z">
              <w:rPr/>
            </w:rPrChange>
          </w:rPr>
          <w:t>)</w:t>
        </w:r>
        <w:r w:rsidRPr="009D6FD5">
          <w:t>. Este recebe o</w:t>
        </w:r>
      </w:ins>
      <w:ins w:id="7116" w:author="Hugo" w:date="2011-05-06T23:40:00Z">
        <w:r w:rsidR="00016DC7">
          <w:t xml:space="preserve"> ID</w:t>
        </w:r>
      </w:ins>
      <w:ins w:id="7117" w:author="Hugo" w:date="2011-05-06T22:49:00Z">
        <w:r w:rsidRPr="009D6FD5">
          <w:t xml:space="preserve"> do </w:t>
        </w:r>
        <w:proofErr w:type="gramStart"/>
        <w:r w:rsidRPr="009D6FD5">
          <w:t>software</w:t>
        </w:r>
        <w:proofErr w:type="gramEnd"/>
        <w:r w:rsidRPr="009D6FD5">
          <w:t xml:space="preserve"> e a </w:t>
        </w:r>
        <w:r w:rsidRPr="009D6FD5">
          <w:lastRenderedPageBreak/>
          <w:t xml:space="preserve">prioridade dada para o mesmo como parâmetros. O </w:t>
        </w:r>
        <w:del w:id="7118" w:author="Isa" w:date="2011-05-29T02:34:00Z">
          <w:r w:rsidRPr="009D6FD5" w:rsidDel="00C65B21">
            <w:delText xml:space="preserve">passo a seguir é incrementar o </w:delText>
          </w:r>
        </w:del>
        <w:r w:rsidRPr="009D6FD5">
          <w:t xml:space="preserve">número de </w:t>
        </w:r>
        <w:proofErr w:type="gramStart"/>
        <w:r w:rsidRPr="00C65B21">
          <w:rPr>
            <w:color w:val="FF0000"/>
            <w:rPrChange w:id="7119" w:author="Isa" w:date="2011-05-29T02:34:00Z">
              <w:rPr/>
            </w:rPrChange>
          </w:rPr>
          <w:t>softwares</w:t>
        </w:r>
      </w:ins>
      <w:ins w:id="7120" w:author="Isa" w:date="2011-05-29T02:34:00Z">
        <w:r w:rsidR="00C65B21">
          <w:rPr>
            <w:color w:val="FF0000"/>
          </w:rPr>
          <w:t>?</w:t>
        </w:r>
        <w:proofErr w:type="gramEnd"/>
        <w:r w:rsidR="00C65B21">
          <w:rPr>
            <w:color w:val="FF0000"/>
          </w:rPr>
          <w:t>(</w:t>
        </w:r>
      </w:ins>
      <w:ins w:id="7121" w:author="Isa" w:date="2011-05-29T02:35:00Z">
        <w:r w:rsidR="00C65B21">
          <w:rPr>
            <w:color w:val="FF0000"/>
          </w:rPr>
          <w:t>características</w:t>
        </w:r>
      </w:ins>
      <w:ins w:id="7122" w:author="Isa" w:date="2011-05-29T02:34:00Z">
        <w:r w:rsidR="00C65B21">
          <w:rPr>
            <w:color w:val="FF0000"/>
          </w:rPr>
          <w:t>)</w:t>
        </w:r>
      </w:ins>
      <w:ins w:id="7123" w:author="Hugo" w:date="2011-05-06T22:49:00Z">
        <w:r w:rsidRPr="00C65B21">
          <w:rPr>
            <w:color w:val="FF0000"/>
            <w:rPrChange w:id="7124" w:author="Isa" w:date="2011-05-29T02:34:00Z">
              <w:rPr/>
            </w:rPrChange>
          </w:rPr>
          <w:t xml:space="preserve"> </w:t>
        </w:r>
        <w:r w:rsidRPr="009D6FD5">
          <w:t>classificados</w:t>
        </w:r>
      </w:ins>
      <w:ins w:id="7125" w:author="Isa" w:date="2011-05-29T02:34:00Z">
        <w:r w:rsidR="00C65B21">
          <w:t xml:space="preserve"> é incrementado</w:t>
        </w:r>
      </w:ins>
      <w:ins w:id="7126" w:author="Hugo" w:date="2011-05-06T22:49:00Z">
        <w:r w:rsidRPr="009D6FD5">
          <w:t>.</w:t>
        </w:r>
      </w:ins>
    </w:p>
    <w:p w14:paraId="141483EB" w14:textId="77777777" w:rsidR="00C65B21" w:rsidRDefault="009D6FD5">
      <w:pPr>
        <w:ind w:firstLine="708"/>
        <w:rPr>
          <w:ins w:id="7127" w:author="Isa" w:date="2011-05-29T02:36:00Z"/>
        </w:rPr>
        <w:pPrChange w:id="7128" w:author="Hugo" w:date="2011-05-06T23:40:00Z">
          <w:pPr>
            <w:spacing w:after="0" w:line="240" w:lineRule="auto"/>
          </w:pPr>
        </w:pPrChange>
      </w:pPr>
      <w:ins w:id="7129" w:author="Hugo" w:date="2011-05-06T22:49:00Z">
        <w:r w:rsidRPr="009D6FD5">
          <w:t xml:space="preserve">Este processo é repetido enquanto o número de classificações não for igual ao número de </w:t>
        </w:r>
        <w:proofErr w:type="gramStart"/>
        <w:r w:rsidRPr="009D6FD5">
          <w:t>softwares</w:t>
        </w:r>
        <w:proofErr w:type="gramEnd"/>
        <w:r w:rsidRPr="009D6FD5">
          <w:t>. Antes de terminar</w:t>
        </w:r>
      </w:ins>
      <w:ins w:id="7130" w:author="Isa" w:date="2011-05-29T02:35:00Z">
        <w:r w:rsidR="00C65B21">
          <w:t>,</w:t>
        </w:r>
      </w:ins>
      <w:ins w:id="7131" w:author="Hugo" w:date="2011-05-06T22:49:00Z">
        <w:r w:rsidRPr="009D6FD5">
          <w:t xml:space="preserve"> o sistema associa para </w:t>
        </w:r>
        <w:del w:id="7132" w:author="Isa" w:date="2011-05-29T02:35:00Z">
          <w:r w:rsidRPr="009D6FD5" w:rsidDel="00C65B21">
            <w:delText>aquela</w:delText>
          </w:r>
        </w:del>
      </w:ins>
      <w:ins w:id="7133" w:author="Isa" w:date="2011-05-29T02:35:00Z">
        <w:r w:rsidR="00C65B21">
          <w:t>a</w:t>
        </w:r>
      </w:ins>
      <w:ins w:id="7134" w:author="Hugo" w:date="2011-05-06T22:49:00Z">
        <w:r w:rsidRPr="009D6FD5">
          <w:t xml:space="preserve"> </w:t>
        </w:r>
      </w:ins>
      <w:ins w:id="7135" w:author="Hugo" w:date="2011-05-06T23:40:00Z">
        <w:r w:rsidR="00016DC7" w:rsidRPr="009D6FD5">
          <w:t>característica</w:t>
        </w:r>
      </w:ins>
      <w:ins w:id="7136" w:author="Hugo" w:date="2011-05-06T22:49:00Z">
        <w:r w:rsidRPr="009D6FD5">
          <w:t xml:space="preserve"> uma tabela com as prioridades de cada </w:t>
        </w:r>
        <w:proofErr w:type="gramStart"/>
        <w:r w:rsidRPr="009D6FD5">
          <w:t>software</w:t>
        </w:r>
        <w:proofErr w:type="gramEnd"/>
        <w:r w:rsidRPr="009D6FD5">
          <w:t>. Isto é conseguido através do méto</w:t>
        </w:r>
        <w:r w:rsidR="00016DC7">
          <w:t xml:space="preserve">do </w:t>
        </w:r>
        <w:proofErr w:type="spellStart"/>
        <w:proofErr w:type="gramStart"/>
        <w:r w:rsidR="00016DC7" w:rsidRPr="00016DC7">
          <w:rPr>
            <w:rStyle w:val="codCarcter"/>
            <w:rPrChange w:id="7137" w:author="Hugo" w:date="2011-05-06T23:40:00Z">
              <w:rPr/>
            </w:rPrChange>
          </w:rPr>
          <w:t>registerPriority</w:t>
        </w:r>
        <w:proofErr w:type="spellEnd"/>
        <w:r w:rsidR="00016DC7" w:rsidRPr="00016DC7">
          <w:rPr>
            <w:rStyle w:val="codCarcter"/>
            <w:rPrChange w:id="7138" w:author="Hugo" w:date="2011-05-06T23:40:00Z">
              <w:rPr/>
            </w:rPrChange>
          </w:rPr>
          <w:t>(</w:t>
        </w:r>
        <w:proofErr w:type="spellStart"/>
        <w:r w:rsidR="00016DC7" w:rsidRPr="00016DC7">
          <w:rPr>
            <w:rStyle w:val="codCarcter"/>
            <w:rPrChange w:id="7139" w:author="Hugo" w:date="2011-05-06T23:40:00Z">
              <w:rPr/>
            </w:rPrChange>
          </w:rPr>
          <w:t>idChar</w:t>
        </w:r>
        <w:proofErr w:type="spellEnd"/>
        <w:proofErr w:type="gramEnd"/>
        <w:r w:rsidRPr="00016DC7">
          <w:rPr>
            <w:rStyle w:val="codCarcter"/>
            <w:rPrChange w:id="7140" w:author="Hugo" w:date="2011-05-06T23:40:00Z">
              <w:rPr/>
            </w:rPrChange>
          </w:rPr>
          <w:t>)</w:t>
        </w:r>
        <w:r w:rsidRPr="009D6FD5">
          <w:t>, que recebe como parâmetro o</w:t>
        </w:r>
      </w:ins>
      <w:ins w:id="7141" w:author="Hugo" w:date="2011-05-06T23:40:00Z">
        <w:r w:rsidR="00016DC7">
          <w:t xml:space="preserve"> ID</w:t>
        </w:r>
      </w:ins>
      <w:ins w:id="7142" w:author="Hugo" w:date="2011-05-06T22:49:00Z">
        <w:r w:rsidRPr="009D6FD5">
          <w:t xml:space="preserve"> da </w:t>
        </w:r>
      </w:ins>
      <w:ins w:id="7143" w:author="Hugo" w:date="2011-05-06T23:40:00Z">
        <w:r w:rsidR="00016DC7" w:rsidRPr="009D6FD5">
          <w:t>característica</w:t>
        </w:r>
      </w:ins>
      <w:ins w:id="7144" w:author="Hugo" w:date="2011-05-06T22:49:00Z">
        <w:r w:rsidRPr="009D6FD5">
          <w:t xml:space="preserve"> e a tabela de prioridades.</w:t>
        </w:r>
      </w:ins>
    </w:p>
    <w:p w14:paraId="39FE7AE8" w14:textId="72159C12" w:rsidR="009D6FD5" w:rsidRPr="009D6FD5" w:rsidRDefault="009D6FD5">
      <w:pPr>
        <w:ind w:firstLine="708"/>
        <w:rPr>
          <w:ins w:id="7145" w:author="Hugo" w:date="2011-05-06T22:49:00Z"/>
          <w:rFonts w:ascii="Times New Roman" w:hAnsi="Times New Roman" w:cs="Times New Roman"/>
          <w:sz w:val="24"/>
          <w:szCs w:val="24"/>
        </w:rPr>
        <w:pPrChange w:id="7146" w:author="Hugo" w:date="2011-05-06T23:40:00Z">
          <w:pPr>
            <w:spacing w:after="0" w:line="240" w:lineRule="auto"/>
          </w:pPr>
        </w:pPrChange>
      </w:pPr>
      <w:ins w:id="7147" w:author="Hugo" w:date="2011-05-06T22:49:00Z">
        <w:r w:rsidRPr="009D6FD5">
          <w:t xml:space="preserve"> </w:t>
        </w:r>
      </w:ins>
      <w:ins w:id="7148" w:author="Isa" w:date="2011-05-29T02:36:00Z">
        <w:r w:rsidR="00C65B21">
          <w:t xml:space="preserve">Finalmente, </w:t>
        </w:r>
      </w:ins>
      <w:ins w:id="7149" w:author="Hugo" w:date="2011-05-06T22:49:00Z">
        <w:del w:id="7150" w:author="Isa" w:date="2011-05-29T02:36:00Z">
          <w:r w:rsidRPr="009D6FD5" w:rsidDel="00C65B21">
            <w:delText xml:space="preserve">Por fim </w:delText>
          </w:r>
        </w:del>
        <w:r w:rsidRPr="009D6FD5">
          <w:t xml:space="preserve">quando todas as classificações forem </w:t>
        </w:r>
      </w:ins>
      <w:ins w:id="7151" w:author="Hugo" w:date="2011-05-06T23:40:00Z">
        <w:r w:rsidR="00016DC7" w:rsidRPr="009D6FD5">
          <w:t>atribuídas</w:t>
        </w:r>
      </w:ins>
      <w:ins w:id="7152" w:author="Hugo" w:date="2011-05-06T22:49:00Z">
        <w:r w:rsidRPr="009D6FD5">
          <w:t xml:space="preserve"> o utilizador valida as </w:t>
        </w:r>
        <w:proofErr w:type="gramStart"/>
        <w:r w:rsidRPr="009D6FD5">
          <w:t>suas</w:t>
        </w:r>
        <w:proofErr w:type="gramEnd"/>
        <w:r w:rsidRPr="009D6FD5">
          <w:t xml:space="preserve"> classificações e o sistema retorna uma mensagem de sucesso da operação.</w:t>
        </w:r>
      </w:ins>
    </w:p>
    <w:p w14:paraId="7B89BCFA" w14:textId="70F37F0C" w:rsidR="009D6FD5" w:rsidRDefault="009D6FD5">
      <w:pPr>
        <w:jc w:val="left"/>
        <w:rPr>
          <w:ins w:id="7153" w:author="Hugo" w:date="2011-05-06T23:00:00Z"/>
        </w:rPr>
      </w:pPr>
      <w:ins w:id="7154" w:author="Hugo" w:date="2011-05-06T23:00:00Z">
        <w:r>
          <w:br w:type="page"/>
        </w:r>
      </w:ins>
    </w:p>
    <w:p w14:paraId="485DDFC0" w14:textId="545DB445" w:rsidR="00271FE2" w:rsidRPr="008B2F5C" w:rsidDel="009D6FD5" w:rsidRDefault="00271FE2">
      <w:pPr>
        <w:rPr>
          <w:ins w:id="7155" w:author="Isa" w:date="2011-05-06T22:10:00Z"/>
          <w:del w:id="7156" w:author="Hugo" w:date="2011-05-06T23:00:00Z"/>
        </w:rPr>
        <w:pPrChange w:id="7157" w:author="Isa" w:date="2011-05-06T22:10:00Z">
          <w:pPr>
            <w:pStyle w:val="Cabealho2"/>
          </w:pPr>
        </w:pPrChange>
      </w:pPr>
    </w:p>
    <w:p w14:paraId="1D5F8498" w14:textId="29D9AE02" w:rsidR="00EC1463" w:rsidRPr="00912A48" w:rsidDel="009D6FD5" w:rsidRDefault="00EC1463">
      <w:pPr>
        <w:rPr>
          <w:ins w:id="7158" w:author="Isa" w:date="2011-05-06T22:07:00Z"/>
          <w:del w:id="7159" w:author="Hugo" w:date="2011-05-06T23:00:00Z"/>
        </w:rPr>
        <w:pPrChange w:id="7160" w:author="Isa" w:date="2011-05-06T22:07:00Z">
          <w:pPr>
            <w:pStyle w:val="Cabealho1"/>
          </w:pPr>
        </w:pPrChange>
      </w:pPr>
    </w:p>
    <w:p w14:paraId="64139AE5" w14:textId="7DCF5F74" w:rsidR="00EC2A95" w:rsidRDefault="00EC2A95" w:rsidP="00094013">
      <w:pPr>
        <w:pStyle w:val="Cabealho1"/>
        <w:rPr>
          <w:ins w:id="7161" w:author="Isa" w:date="2011-05-06T21:56:00Z"/>
        </w:rPr>
      </w:pPr>
      <w:bookmarkStart w:id="7162" w:name="_Toc292488795"/>
      <w:ins w:id="7163" w:author="Ana Isabel Sampaio" w:date="2011-04-26T19:48:00Z">
        <w:r>
          <w:t xml:space="preserve">Capítulo </w:t>
        </w:r>
      </w:ins>
      <w:ins w:id="7164" w:author="Isa" w:date="2011-05-06T22:07:00Z">
        <w:r w:rsidR="00EC1463">
          <w:t>9</w:t>
        </w:r>
      </w:ins>
      <w:ins w:id="7165" w:author="Ana Isabel Sampaio" w:date="2011-04-26T19:48:00Z">
        <w:del w:id="7166" w:author="Isa" w:date="2011-05-06T22:07:00Z">
          <w:r w:rsidDel="00EC1463">
            <w:delText>8</w:delText>
          </w:r>
        </w:del>
        <w:r>
          <w:t xml:space="preserve"> | DIAGRAMAS DE CLASSES</w:t>
        </w:r>
      </w:ins>
      <w:bookmarkEnd w:id="7162"/>
    </w:p>
    <w:p w14:paraId="5EDD336D" w14:textId="2769AC00" w:rsidR="005B15C4" w:rsidRPr="00263D36" w:rsidDel="00016DC7" w:rsidRDefault="005B15C4">
      <w:pPr>
        <w:rPr>
          <w:ins w:id="7167" w:author="Ana Isabel Sampaio" w:date="2011-04-26T19:48:00Z"/>
          <w:del w:id="7168" w:author="Hugo" w:date="2011-05-06T23:41:00Z"/>
        </w:rPr>
        <w:pPrChange w:id="7169" w:author="Isa" w:date="2011-05-06T21:56:00Z">
          <w:pPr>
            <w:pStyle w:val="Cabealho1"/>
          </w:pPr>
        </w:pPrChange>
      </w:pPr>
    </w:p>
    <w:p w14:paraId="1BF83998" w14:textId="77777777" w:rsidR="00016DC7" w:rsidRDefault="00016DC7">
      <w:pPr>
        <w:ind w:firstLine="708"/>
        <w:rPr>
          <w:ins w:id="7170" w:author="Hugo" w:date="2011-05-06T23:41:00Z"/>
        </w:rPr>
        <w:pPrChange w:id="7171" w:author="Hugo" w:date="2011-05-06T23:40:00Z">
          <w:pPr>
            <w:jc w:val="left"/>
          </w:pPr>
        </w:pPrChange>
      </w:pPr>
    </w:p>
    <w:p w14:paraId="7CBB663E" w14:textId="77777777" w:rsidR="00016DC7" w:rsidRDefault="00A231AC">
      <w:pPr>
        <w:ind w:firstLine="708"/>
        <w:rPr>
          <w:ins w:id="7172" w:author="Hugo" w:date="2011-05-06T23:40:00Z"/>
        </w:rPr>
        <w:pPrChange w:id="7173" w:author="Hugo" w:date="2011-05-06T23:40:00Z">
          <w:pPr>
            <w:jc w:val="left"/>
          </w:pPr>
        </w:pPrChange>
      </w:pPr>
      <w:ins w:id="7174" w:author="Hugo" w:date="2011-05-06T23:04:00Z">
        <w:r>
          <w:t xml:space="preserve">O Diagrama de Classes permitiu-nos </w:t>
        </w:r>
        <w:r w:rsidRPr="00A231AC">
          <w:t xml:space="preserve">estruturar a nossa aplicação. Assim, neste diagrama foram designadas as classes, com as respectivas variáveis de instância </w:t>
        </w:r>
        <w:r>
          <w:t>e métodos. São também ilustradas as relações entre as classes.</w:t>
        </w:r>
      </w:ins>
    </w:p>
    <w:p w14:paraId="755AA5F9" w14:textId="7188BC7F" w:rsidR="00016DC7" w:rsidRDefault="00C65B21">
      <w:pPr>
        <w:ind w:firstLine="708"/>
        <w:rPr>
          <w:ins w:id="7175" w:author="Hugo" w:date="2011-05-06T23:41:00Z"/>
        </w:rPr>
        <w:pPrChange w:id="7176" w:author="Hugo" w:date="2011-05-06T23:40:00Z">
          <w:pPr>
            <w:jc w:val="left"/>
          </w:pPr>
        </w:pPrChange>
      </w:pPr>
      <w:ins w:id="7177" w:author="Isa" w:date="2011-05-29T02:36:00Z">
        <w:r>
          <w:t xml:space="preserve">Foi criada </w:t>
        </w:r>
      </w:ins>
      <w:ins w:id="7178" w:author="Hugo" w:date="2011-05-06T23:04:00Z">
        <w:del w:id="7179" w:author="Isa" w:date="2011-05-29T02:36:00Z">
          <w:r w:rsidR="00A231AC" w:rsidDel="00C65B21">
            <w:delText xml:space="preserve">Essencialmente temos </w:delText>
          </w:r>
        </w:del>
        <w:r w:rsidR="00A231AC">
          <w:t xml:space="preserve">uma classe </w:t>
        </w:r>
        <w:r w:rsidR="00A231AC">
          <w:rPr>
            <w:i/>
            <w:iCs/>
          </w:rPr>
          <w:t>Data Base</w:t>
        </w:r>
      </w:ins>
      <w:ins w:id="7180" w:author="Isa" w:date="2011-05-29T02:36:00Z">
        <w:r>
          <w:rPr>
            <w:i/>
            <w:iCs/>
          </w:rPr>
          <w:t>,</w:t>
        </w:r>
      </w:ins>
      <w:ins w:id="7181" w:author="Hugo" w:date="2011-05-06T23:04:00Z">
        <w:r w:rsidR="00A231AC">
          <w:t xml:space="preserve"> que cont</w:t>
        </w:r>
      </w:ins>
      <w:ins w:id="7182" w:author="Isa" w:date="2011-05-29T02:36:00Z">
        <w:r>
          <w:t>é</w:t>
        </w:r>
      </w:ins>
      <w:ins w:id="7183" w:author="Hugo" w:date="2011-05-06T23:04:00Z">
        <w:del w:id="7184" w:author="Isa" w:date="2011-05-29T02:36:00Z">
          <w:r w:rsidR="00A231AC" w:rsidDel="00C65B21">
            <w:delText>e</w:delText>
          </w:r>
        </w:del>
        <w:r w:rsidR="00A231AC">
          <w:t xml:space="preserve">m a informação de todos </w:t>
        </w:r>
        <w:proofErr w:type="gramStart"/>
        <w:r w:rsidR="00A231AC">
          <w:t>softwares</w:t>
        </w:r>
        <w:proofErr w:type="gramEnd"/>
        <w:r w:rsidR="00A231AC">
          <w:t xml:space="preserve"> que o </w:t>
        </w:r>
        <w:proofErr w:type="spellStart"/>
        <w:r w:rsidR="00A231AC">
          <w:rPr>
            <w:i/>
            <w:iCs/>
          </w:rPr>
          <w:t>user</w:t>
        </w:r>
        <w:proofErr w:type="spellEnd"/>
        <w:r w:rsidR="00A231AC">
          <w:rPr>
            <w:i/>
            <w:iCs/>
          </w:rPr>
          <w:t xml:space="preserve"> </w:t>
        </w:r>
        <w:r w:rsidR="00A231AC">
          <w:t>possui</w:t>
        </w:r>
      </w:ins>
      <w:ins w:id="7185" w:author="Isa" w:date="2011-05-29T02:37:00Z">
        <w:r>
          <w:t>.</w:t>
        </w:r>
      </w:ins>
      <w:ins w:id="7186" w:author="Hugo" w:date="2011-05-06T23:04:00Z">
        <w:r w:rsidR="00A231AC">
          <w:t xml:space="preserve"> </w:t>
        </w:r>
        <w:del w:id="7187" w:author="Isa" w:date="2011-05-29T02:37:00Z">
          <w:r w:rsidR="00A231AC" w:rsidDel="00C65B21">
            <w:delText xml:space="preserve">e </w:delText>
          </w:r>
        </w:del>
      </w:ins>
      <w:ins w:id="7188" w:author="Isa" w:date="2011-05-29T02:37:00Z">
        <w:r>
          <w:t>P</w:t>
        </w:r>
      </w:ins>
      <w:ins w:id="7189" w:author="Hugo" w:date="2011-05-06T23:04:00Z">
        <w:del w:id="7190" w:author="Isa" w:date="2011-05-29T02:37:00Z">
          <w:r w:rsidR="00A231AC" w:rsidDel="00C65B21">
            <w:delText>p</w:delText>
          </w:r>
        </w:del>
        <w:r w:rsidR="00A231AC">
          <w:t xml:space="preserve">ara gerir essa informação foi criada a classe </w:t>
        </w:r>
        <w:r w:rsidR="00A231AC">
          <w:rPr>
            <w:i/>
            <w:iCs/>
          </w:rPr>
          <w:t xml:space="preserve">Data Base </w:t>
        </w:r>
        <w:proofErr w:type="spellStart"/>
        <w:r w:rsidR="00A231AC">
          <w:rPr>
            <w:i/>
            <w:iCs/>
          </w:rPr>
          <w:t>Management</w:t>
        </w:r>
        <w:proofErr w:type="spellEnd"/>
        <w:r w:rsidR="00A231AC">
          <w:t>.</w:t>
        </w:r>
      </w:ins>
    </w:p>
    <w:p w14:paraId="214135F2" w14:textId="72EACFD4" w:rsidR="00016DC7" w:rsidRDefault="00A231AC">
      <w:pPr>
        <w:ind w:firstLine="708"/>
        <w:rPr>
          <w:ins w:id="7191" w:author="Hugo" w:date="2011-05-06T23:41:00Z"/>
        </w:rPr>
        <w:pPrChange w:id="7192" w:author="Hugo" w:date="2011-05-06T23:40:00Z">
          <w:pPr>
            <w:jc w:val="left"/>
          </w:pPr>
        </w:pPrChange>
      </w:pPr>
      <w:ins w:id="7193" w:author="Hugo" w:date="2011-05-06T23:04:00Z">
        <w:r>
          <w:t xml:space="preserve"> A classe </w:t>
        </w:r>
        <w:r>
          <w:rPr>
            <w:i/>
            <w:iCs/>
          </w:rPr>
          <w:t>Data Base</w:t>
        </w:r>
        <w:r>
          <w:t xml:space="preserve"> cont</w:t>
        </w:r>
      </w:ins>
      <w:ins w:id="7194" w:author="Isa" w:date="2011-05-29T02:37:00Z">
        <w:r w:rsidR="00C65B21">
          <w:t>é</w:t>
        </w:r>
      </w:ins>
      <w:ins w:id="7195" w:author="Hugo" w:date="2011-05-06T23:04:00Z">
        <w:del w:id="7196" w:author="Isa" w:date="2011-05-29T02:37:00Z">
          <w:r w:rsidDel="00C65B21">
            <w:delText>e</w:delText>
          </w:r>
        </w:del>
        <w:r>
          <w:t xml:space="preserve">m o </w:t>
        </w:r>
        <w:proofErr w:type="spellStart"/>
        <w:r>
          <w:rPr>
            <w:i/>
            <w:iCs/>
          </w:rPr>
          <w:t>User</w:t>
        </w:r>
      </w:ins>
      <w:proofErr w:type="spellEnd"/>
      <w:ins w:id="7197" w:author="Isa" w:date="2011-05-29T02:37:00Z">
        <w:r w:rsidR="00C65B21">
          <w:rPr>
            <w:i/>
            <w:iCs/>
          </w:rPr>
          <w:t>,</w:t>
        </w:r>
      </w:ins>
      <w:ins w:id="7198" w:author="Hugo" w:date="2011-05-06T23:04:00Z">
        <w:r>
          <w:t xml:space="preserve"> que corresponde há informação do utilizador, cont</w:t>
        </w:r>
      </w:ins>
      <w:ins w:id="7199" w:author="Isa" w:date="2011-05-29T02:37:00Z">
        <w:r w:rsidR="00C65B21">
          <w:t>é</w:t>
        </w:r>
      </w:ins>
      <w:ins w:id="7200" w:author="Hugo" w:date="2011-05-06T23:04:00Z">
        <w:del w:id="7201" w:author="Isa" w:date="2011-05-29T02:37:00Z">
          <w:r w:rsidDel="00C65B21">
            <w:delText>e</w:delText>
          </w:r>
        </w:del>
        <w:r>
          <w:t>m uma lista de Softwares (</w:t>
        </w:r>
        <w:proofErr w:type="spellStart"/>
        <w:r>
          <w:rPr>
            <w:i/>
            <w:iCs/>
          </w:rPr>
          <w:t>software_list</w:t>
        </w:r>
        <w:proofErr w:type="spellEnd"/>
        <w:r>
          <w:t xml:space="preserve">) e uma lista de </w:t>
        </w:r>
        <w:del w:id="7202" w:author="Isa" w:date="2011-05-29T02:38:00Z">
          <w:r w:rsidDel="00C65B21">
            <w:delText>caracteristicas</w:delText>
          </w:r>
        </w:del>
      </w:ins>
      <w:ins w:id="7203" w:author="Isa" w:date="2011-05-29T02:38:00Z">
        <w:r w:rsidR="00C65B21">
          <w:t>características</w:t>
        </w:r>
      </w:ins>
      <w:ins w:id="7204" w:author="Hugo" w:date="2011-05-06T23:04:00Z">
        <w:r>
          <w:t xml:space="preserve"> (</w:t>
        </w:r>
        <w:proofErr w:type="spellStart"/>
        <w:r>
          <w:rPr>
            <w:i/>
            <w:iCs/>
          </w:rPr>
          <w:t>charc</w:t>
        </w:r>
        <w:proofErr w:type="spellEnd"/>
        <w:r>
          <w:t>).</w:t>
        </w:r>
      </w:ins>
    </w:p>
    <w:p w14:paraId="54A08D42" w14:textId="541348DD" w:rsidR="00016DC7" w:rsidRDefault="00A231AC">
      <w:pPr>
        <w:ind w:firstLine="708"/>
        <w:rPr>
          <w:ins w:id="7205" w:author="Hugo" w:date="2011-05-06T23:41:00Z"/>
        </w:rPr>
        <w:pPrChange w:id="7206" w:author="Hugo" w:date="2011-05-06T23:40:00Z">
          <w:pPr>
            <w:jc w:val="left"/>
          </w:pPr>
        </w:pPrChange>
      </w:pPr>
      <w:ins w:id="7207" w:author="Hugo" w:date="2011-05-06T23:04:00Z">
        <w:r>
          <w:t xml:space="preserve"> </w:t>
        </w:r>
        <w:proofErr w:type="spellStart"/>
        <w:r>
          <w:rPr>
            <w:i/>
            <w:iCs/>
          </w:rPr>
          <w:t>Characteritics</w:t>
        </w:r>
        <w:proofErr w:type="spellEnd"/>
        <w:r>
          <w:rPr>
            <w:i/>
            <w:iCs/>
          </w:rPr>
          <w:t xml:space="preserve"> </w:t>
        </w:r>
        <w:r>
          <w:t xml:space="preserve">é uma </w:t>
        </w:r>
        <w:proofErr w:type="spellStart"/>
        <w:r w:rsidRPr="00C65B21">
          <w:t>super</w:t>
        </w:r>
        <w:proofErr w:type="spellEnd"/>
        <w:r>
          <w:t xml:space="preserve"> classe que tem como subclasses </w:t>
        </w:r>
        <w:proofErr w:type="spellStart"/>
        <w:r>
          <w:rPr>
            <w:i/>
            <w:iCs/>
          </w:rPr>
          <w:t>Yes</w:t>
        </w:r>
        <w:proofErr w:type="spellEnd"/>
        <w:r>
          <w:rPr>
            <w:i/>
            <w:iCs/>
          </w:rPr>
          <w:t xml:space="preserve">/No </w:t>
        </w:r>
        <w:proofErr w:type="spellStart"/>
        <w:r>
          <w:rPr>
            <w:i/>
            <w:iCs/>
          </w:rPr>
          <w:t>Characteristics</w:t>
        </w:r>
        <w:proofErr w:type="spellEnd"/>
        <w:r>
          <w:t xml:space="preserve">, </w:t>
        </w:r>
        <w:proofErr w:type="spellStart"/>
        <w:r>
          <w:rPr>
            <w:i/>
            <w:iCs/>
          </w:rPr>
          <w:t>Numeric</w:t>
        </w:r>
        <w:proofErr w:type="spellEnd"/>
        <w:r>
          <w:rPr>
            <w:i/>
            <w:iCs/>
          </w:rPr>
          <w:t xml:space="preserve"> </w:t>
        </w:r>
        <w:proofErr w:type="spellStart"/>
        <w:r>
          <w:rPr>
            <w:i/>
            <w:iCs/>
          </w:rPr>
          <w:t>Characteristics</w:t>
        </w:r>
      </w:ins>
      <w:proofErr w:type="spellEnd"/>
      <w:ins w:id="7208" w:author="Isa" w:date="2011-05-29T02:38:00Z">
        <w:r w:rsidR="00C65B21">
          <w:t xml:space="preserve"> e</w:t>
        </w:r>
      </w:ins>
      <w:ins w:id="7209" w:author="Hugo" w:date="2011-05-06T23:04:00Z">
        <w:del w:id="7210" w:author="Isa" w:date="2011-05-29T02:38:00Z">
          <w:r w:rsidDel="00C65B21">
            <w:delText>,</w:delText>
          </w:r>
        </w:del>
        <w:r>
          <w:t xml:space="preserve"> </w:t>
        </w:r>
        <w:proofErr w:type="spellStart"/>
        <w:r>
          <w:rPr>
            <w:i/>
            <w:iCs/>
          </w:rPr>
          <w:t>Qualitative</w:t>
        </w:r>
        <w:proofErr w:type="spellEnd"/>
        <w:r>
          <w:rPr>
            <w:i/>
            <w:iCs/>
          </w:rPr>
          <w:t xml:space="preserve"> </w:t>
        </w:r>
        <w:proofErr w:type="spellStart"/>
        <w:r>
          <w:rPr>
            <w:i/>
            <w:iCs/>
          </w:rPr>
          <w:t>Characteristics</w:t>
        </w:r>
        <w:proofErr w:type="spellEnd"/>
        <w:r>
          <w:t xml:space="preserve">. Estas </w:t>
        </w:r>
      </w:ins>
      <w:ins w:id="7211" w:author="Isa" w:date="2011-05-29T02:38:00Z">
        <w:r w:rsidR="00C65B21">
          <w:t xml:space="preserve">subclasses </w:t>
        </w:r>
      </w:ins>
      <w:ins w:id="7212" w:author="Hugo" w:date="2011-05-06T23:04:00Z">
        <w:del w:id="7213" w:author="Isa" w:date="2011-05-29T02:38:00Z">
          <w:r w:rsidDel="00C65B21">
            <w:delText>são</w:delText>
          </w:r>
        </w:del>
        <w:r>
          <w:t xml:space="preserve"> </w:t>
        </w:r>
        <w:del w:id="7214" w:author="Isa" w:date="2011-05-29T02:38:00Z">
          <w:r w:rsidDel="00C65B21">
            <w:delText xml:space="preserve">as que </w:delText>
          </w:r>
        </w:del>
        <w:r>
          <w:t>guard</w:t>
        </w:r>
      </w:ins>
      <w:ins w:id="7215" w:author="Isa" w:date="2011-05-29T02:38:00Z">
        <w:r w:rsidR="00C65B21">
          <w:t>am</w:t>
        </w:r>
      </w:ins>
      <w:ins w:id="7216" w:author="Hugo" w:date="2011-05-06T23:04:00Z">
        <w:del w:id="7217" w:author="Isa" w:date="2011-05-29T02:38:00Z">
          <w:r w:rsidDel="00C65B21">
            <w:delText>am</w:delText>
          </w:r>
        </w:del>
        <w:r>
          <w:t xml:space="preserve"> a informação </w:t>
        </w:r>
      </w:ins>
      <w:ins w:id="7218" w:author="Isa" w:date="2011-05-29T02:39:00Z">
        <w:r w:rsidR="00C65B21">
          <w:t>das classificaç</w:t>
        </w:r>
      </w:ins>
      <w:ins w:id="7219" w:author="Isa" w:date="2011-05-29T02:40:00Z">
        <w:r w:rsidR="00C65B21">
          <w:t xml:space="preserve">ões </w:t>
        </w:r>
      </w:ins>
      <w:ins w:id="7220" w:author="Isa" w:date="2011-05-29T02:39:00Z">
        <w:r w:rsidR="00C65B21">
          <w:t xml:space="preserve">dos critérios </w:t>
        </w:r>
      </w:ins>
      <w:ins w:id="7221" w:author="Isa" w:date="2011-05-29T02:40:00Z">
        <w:r w:rsidR="00C65B21">
          <w:t xml:space="preserve">que </w:t>
        </w:r>
      </w:ins>
      <w:ins w:id="7222" w:author="Hugo" w:date="2011-05-06T23:04:00Z">
        <w:del w:id="7223" w:author="Isa" w:date="2011-05-29T02:40:00Z">
          <w:r w:rsidDel="00C65B21">
            <w:delText xml:space="preserve">que </w:delText>
          </w:r>
        </w:del>
        <w:del w:id="7224" w:author="Isa" w:date="2011-05-29T02:39:00Z">
          <w:r w:rsidDel="00C65B21">
            <w:delText xml:space="preserve">cada </w:delText>
          </w:r>
        </w:del>
        <w:del w:id="7225" w:author="Isa" w:date="2011-05-29T02:40:00Z">
          <w:r w:rsidDel="00C65B21">
            <w:delText xml:space="preserve">classifica </w:delText>
          </w:r>
        </w:del>
        <w:r>
          <w:t xml:space="preserve">cada </w:t>
        </w:r>
        <w:proofErr w:type="gramStart"/>
        <w:r>
          <w:t>software</w:t>
        </w:r>
      </w:ins>
      <w:proofErr w:type="gramEnd"/>
      <w:ins w:id="7226" w:author="Isa" w:date="2011-05-29T02:40:00Z">
        <w:r w:rsidR="00C65B21">
          <w:t xml:space="preserve"> possui</w:t>
        </w:r>
      </w:ins>
      <w:ins w:id="7227" w:author="Hugo" w:date="2011-05-06T23:04:00Z">
        <w:r>
          <w:t>.</w:t>
        </w:r>
      </w:ins>
    </w:p>
    <w:p w14:paraId="3BD40B43" w14:textId="463C8A0D" w:rsidR="00A231AC" w:rsidRDefault="00A231AC">
      <w:pPr>
        <w:ind w:firstLine="708"/>
        <w:rPr>
          <w:ins w:id="7228" w:author="Hugo" w:date="2011-05-06T23:04:00Z"/>
        </w:rPr>
        <w:pPrChange w:id="7229" w:author="Hugo" w:date="2011-05-06T23:40:00Z">
          <w:pPr>
            <w:jc w:val="left"/>
          </w:pPr>
        </w:pPrChange>
      </w:pPr>
      <w:ins w:id="7230" w:author="Hugo" w:date="2011-05-06T23:04:00Z">
        <w:r>
          <w:t xml:space="preserve"> A classe </w:t>
        </w:r>
        <w:r>
          <w:rPr>
            <w:i/>
            <w:iCs/>
          </w:rPr>
          <w:t>Software</w:t>
        </w:r>
        <w:r w:rsidR="00016DC7">
          <w:t xml:space="preserve"> cont</w:t>
        </w:r>
      </w:ins>
      <w:ins w:id="7231" w:author="Hugo" w:date="2011-05-06T23:41:00Z">
        <w:r w:rsidR="00016DC7">
          <w:t>é</w:t>
        </w:r>
      </w:ins>
      <w:ins w:id="7232" w:author="Hugo" w:date="2011-05-06T23:04:00Z">
        <w:r>
          <w:t xml:space="preserve">m os campos e características em que o </w:t>
        </w:r>
        <w:proofErr w:type="gramStart"/>
        <w:r>
          <w:t>software</w:t>
        </w:r>
        <w:proofErr w:type="gramEnd"/>
        <w:r>
          <w:t xml:space="preserve"> está representado.</w:t>
        </w:r>
      </w:ins>
    </w:p>
    <w:p w14:paraId="2E7777FF" w14:textId="37478288" w:rsidR="00A231AC" w:rsidRDefault="00A231AC">
      <w:pPr>
        <w:rPr>
          <w:ins w:id="7233" w:author="Hugo" w:date="2011-05-06T23:03:00Z"/>
          <w:rFonts w:asciiTheme="majorHAnsi" w:eastAsiaTheme="majorEastAsia" w:hAnsiTheme="majorHAnsi" w:cstheme="majorBidi"/>
          <w:b/>
          <w:bCs/>
          <w:color w:val="943634" w:themeColor="accent2" w:themeShade="BF"/>
          <w:sz w:val="28"/>
          <w:szCs w:val="28"/>
        </w:rPr>
        <w:pPrChange w:id="7234" w:author="Hugo" w:date="2011-05-06T23:04:00Z">
          <w:pPr>
            <w:jc w:val="left"/>
          </w:pPr>
        </w:pPrChange>
      </w:pPr>
      <w:ins w:id="7235" w:author="Hugo" w:date="2011-05-06T23:04:00Z">
        <w:r>
          <w:rPr>
            <w:noProof/>
          </w:rPr>
          <w:drawing>
            <wp:inline distT="0" distB="0" distL="0" distR="0" wp14:anchorId="4D675F97" wp14:editId="5DE9C45B">
              <wp:extent cx="5181858" cy="4550735"/>
              <wp:effectExtent l="0" t="0" r="0" b="2540"/>
              <wp:docPr id="33" name="Imagem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iagrama_classes.jpg"/>
                      <pic:cNvPicPr/>
                    </pic:nvPicPr>
                    <pic:blipFill rotWithShape="1"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5199997" cy="456666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ins w:id="7236" w:author="Hugo" w:date="2011-05-06T23:03:00Z">
        <w:r>
          <w:br w:type="page"/>
        </w:r>
      </w:ins>
    </w:p>
    <w:p w14:paraId="6D2E442A" w14:textId="07E4A6FA" w:rsidR="00EC2A95" w:rsidDel="00A231AC" w:rsidRDefault="00EC2A95" w:rsidP="00094013">
      <w:pPr>
        <w:pStyle w:val="Cabealho1"/>
        <w:rPr>
          <w:ins w:id="7237" w:author="Ana Isabel Sampaio" w:date="2011-04-26T19:50:00Z"/>
          <w:del w:id="7238" w:author="Hugo" w:date="2011-05-06T23:03:00Z"/>
        </w:rPr>
      </w:pPr>
      <w:moveFromRangeStart w:id="7239" w:author="Isa" w:date="2011-05-06T22:07:00Z" w:name="move292482968"/>
      <w:moveFrom w:id="7240" w:author="Isa" w:date="2011-05-06T22:07:00Z">
        <w:ins w:id="7241" w:author="Ana Isabel Sampaio" w:date="2011-04-26T19:49:00Z">
          <w:del w:id="7242" w:author="Hugo" w:date="2011-05-06T23:03:00Z">
            <w:r w:rsidDel="00A231AC">
              <w:lastRenderedPageBreak/>
              <w:delText>Capítulo 9 | DIAGRAMAS DE SEQU</w:delText>
            </w:r>
          </w:del>
        </w:ins>
        <w:ins w:id="7243" w:author="Ana Isabel Sampaio" w:date="2011-04-26T19:52:00Z">
          <w:del w:id="7244" w:author="Hugo" w:date="2011-05-06T23:03:00Z">
            <w:r w:rsidDel="00A231AC">
              <w:delText>Ê</w:delText>
            </w:r>
          </w:del>
        </w:ins>
        <w:ins w:id="7245" w:author="Ana Isabel Sampaio" w:date="2011-04-26T19:49:00Z">
          <w:del w:id="7246" w:author="Hugo" w:date="2011-05-06T23:03:00Z">
            <w:r w:rsidDel="00A231AC">
              <w:delText>NCIA</w:delText>
            </w:r>
          </w:del>
        </w:ins>
      </w:moveFrom>
    </w:p>
    <w:moveFromRangeEnd w:id="7239"/>
    <w:p w14:paraId="7BF4E5FF" w14:textId="3AA093E3" w:rsidR="00EC2A95" w:rsidDel="00A231AC" w:rsidRDefault="00EC2A95">
      <w:pPr>
        <w:rPr>
          <w:ins w:id="7247" w:author="Ana Isabel Sampaio" w:date="2011-04-26T19:52:00Z"/>
          <w:del w:id="7248" w:author="Hugo" w:date="2011-05-06T23:03:00Z"/>
        </w:rPr>
        <w:pPrChange w:id="7249" w:author="Ana Isabel Sampaio" w:date="2011-04-26T19:50:00Z">
          <w:pPr>
            <w:pStyle w:val="Cabealho1"/>
          </w:pPr>
        </w:pPrChange>
      </w:pPr>
    </w:p>
    <w:p w14:paraId="7CD8CB34" w14:textId="647668E2" w:rsidR="00EC2A95" w:rsidRDefault="00EC2A95" w:rsidP="00EC2A95">
      <w:pPr>
        <w:pStyle w:val="Cabealho1"/>
        <w:rPr>
          <w:ins w:id="7250" w:author="Ana Isabel Sampaio" w:date="2011-04-26T19:53:00Z"/>
        </w:rPr>
      </w:pPr>
      <w:bookmarkStart w:id="7251" w:name="_Toc292488796"/>
      <w:ins w:id="7252" w:author="Ana Isabel Sampaio" w:date="2011-04-26T19:53:00Z">
        <w:r>
          <w:t>Capítulo 10 | E</w:t>
        </w:r>
      </w:ins>
      <w:ins w:id="7253" w:author="Ana Isabel Sampaio" w:date="2011-04-26T19:54:00Z">
        <w:r w:rsidR="002D63E4">
          <w:t xml:space="preserve">SQUEMA </w:t>
        </w:r>
        <w:del w:id="7254" w:author="Hugo" w:date="2011-05-06T23:03:00Z">
          <w:r w:rsidR="002D63E4" w:rsidDel="00A231AC">
            <w:delText>LÓGICO</w:delText>
          </w:r>
        </w:del>
      </w:ins>
      <w:ins w:id="7255" w:author="Hugo" w:date="2011-05-06T23:03:00Z">
        <w:r w:rsidR="00A231AC">
          <w:t>RELACIONAL</w:t>
        </w:r>
      </w:ins>
      <w:ins w:id="7256" w:author="Ana Isabel Sampaio" w:date="2011-04-26T19:54:00Z">
        <w:r w:rsidR="002D63E4">
          <w:t xml:space="preserve"> DA BASE DE DADOS</w:t>
        </w:r>
      </w:ins>
      <w:bookmarkEnd w:id="7251"/>
    </w:p>
    <w:p w14:paraId="6C6514B8" w14:textId="77777777" w:rsidR="00EC2A95" w:rsidRDefault="00EC2A95">
      <w:pPr>
        <w:rPr>
          <w:ins w:id="7257" w:author="Ana Isabel Sampaio" w:date="2011-04-26T20:24:00Z"/>
        </w:rPr>
        <w:pPrChange w:id="7258" w:author="Ana Isabel Sampaio" w:date="2011-04-26T19:50:00Z">
          <w:pPr>
            <w:pStyle w:val="Cabealho1"/>
          </w:pPr>
        </w:pPrChange>
      </w:pPr>
    </w:p>
    <w:p w14:paraId="6D7C243F" w14:textId="77777777" w:rsidR="00A231AC" w:rsidRPr="009D6FD5" w:rsidRDefault="00A231AC">
      <w:pPr>
        <w:ind w:firstLine="708"/>
        <w:rPr>
          <w:ins w:id="7259" w:author="Hugo" w:date="2011-05-06T23:01:00Z"/>
          <w:rFonts w:ascii="Times New Roman" w:hAnsi="Times New Roman" w:cs="Times New Roman"/>
          <w:sz w:val="24"/>
          <w:szCs w:val="24"/>
        </w:rPr>
        <w:pPrChange w:id="7260" w:author="Hugo" w:date="2011-05-06T23:41:00Z">
          <w:pPr/>
        </w:pPrChange>
      </w:pPr>
      <w:ins w:id="7261" w:author="Hugo" w:date="2011-05-06T23:01:00Z">
        <w:r w:rsidRPr="009D6FD5">
          <w:t>Para guardar a informação na Base de Dados de uma forma simples e funcional estruturamos da seguinte forma:</w:t>
        </w:r>
      </w:ins>
    </w:p>
    <w:p w14:paraId="4E87767A" w14:textId="44748B1B" w:rsidR="00A231AC" w:rsidRDefault="00A231AC">
      <w:pPr>
        <w:jc w:val="center"/>
        <w:rPr>
          <w:ins w:id="7262" w:author="Hugo" w:date="2011-05-06T23:01:00Z"/>
        </w:rPr>
        <w:pPrChange w:id="7263" w:author="Hugo" w:date="2011-05-06T23:02:00Z">
          <w:pPr/>
        </w:pPrChange>
      </w:pPr>
      <w:ins w:id="7264" w:author="Hugo" w:date="2011-05-06T23:02:00Z">
        <w:r>
          <w:rPr>
            <w:noProof/>
          </w:rPr>
          <w:drawing>
            <wp:inline distT="0" distB="0" distL="0" distR="0" wp14:anchorId="46095117" wp14:editId="5889D441">
              <wp:extent cx="3476625" cy="2674738"/>
              <wp:effectExtent l="0" t="0" r="0" b="0"/>
              <wp:docPr id="32" name="Imagem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Esquema Relacional Base Dados.jpg"/>
                      <pic:cNvPicPr/>
                    </pic:nvPicPr>
                    <pic:blipFill>
                      <a:blip r:embed="rId4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78508" cy="267618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DD90E3F" w14:textId="741381A4" w:rsidR="00A231AC" w:rsidRPr="009D6FD5" w:rsidRDefault="00A231AC">
      <w:pPr>
        <w:ind w:firstLine="708"/>
        <w:rPr>
          <w:ins w:id="7265" w:author="Hugo" w:date="2011-05-06T23:01:00Z"/>
          <w:rFonts w:ascii="Times New Roman" w:hAnsi="Times New Roman" w:cs="Times New Roman"/>
          <w:sz w:val="24"/>
          <w:szCs w:val="24"/>
        </w:rPr>
        <w:pPrChange w:id="7266" w:author="Hugo" w:date="2011-05-06T23:03:00Z">
          <w:pPr/>
        </w:pPrChange>
      </w:pPr>
      <w:ins w:id="7267" w:author="Hugo" w:date="2011-05-06T23:01:00Z">
        <w:r w:rsidRPr="009D6FD5">
          <w:t xml:space="preserve">A tabela </w:t>
        </w:r>
        <w:proofErr w:type="spellStart"/>
        <w:r w:rsidRPr="009D6FD5">
          <w:rPr>
            <w:i/>
            <w:iCs/>
          </w:rPr>
          <w:t>user</w:t>
        </w:r>
        <w:proofErr w:type="spellEnd"/>
        <w:r w:rsidRPr="009D6FD5">
          <w:t xml:space="preserve"> é responsável por guardar toda a informação dos utilizadores. Os registos dos softwares são guardados na tabela software, em que cada registo contêm o </w:t>
        </w:r>
        <w:del w:id="7268" w:author="Isa" w:date="2011-05-29T02:41:00Z">
          <w:r w:rsidRPr="009D6FD5" w:rsidDel="00C65B21">
            <w:delText>id</w:delText>
          </w:r>
        </w:del>
      </w:ins>
      <w:ins w:id="7269" w:author="Isa" w:date="2011-05-29T02:41:00Z">
        <w:r w:rsidR="00C65B21">
          <w:t>ID</w:t>
        </w:r>
      </w:ins>
      <w:ins w:id="7270" w:author="Hugo" w:date="2011-05-06T23:01:00Z">
        <w:r w:rsidRPr="009D6FD5">
          <w:t xml:space="preserve"> (</w:t>
        </w:r>
        <w:proofErr w:type="spellStart"/>
        <w:r w:rsidRPr="009D6FD5">
          <w:rPr>
            <w:i/>
            <w:iCs/>
          </w:rPr>
          <w:t>id_software</w:t>
        </w:r>
        <w:proofErr w:type="spellEnd"/>
        <w:r w:rsidRPr="009D6FD5">
          <w:t>), o nome (</w:t>
        </w:r>
        <w:proofErr w:type="spellStart"/>
        <w:r w:rsidRPr="009D6FD5">
          <w:rPr>
            <w:i/>
            <w:iCs/>
          </w:rPr>
          <w:t>name</w:t>
        </w:r>
        <w:proofErr w:type="spellEnd"/>
        <w:r w:rsidRPr="009D6FD5">
          <w:t xml:space="preserve">), o respectivo </w:t>
        </w:r>
        <w:proofErr w:type="gramStart"/>
        <w:r w:rsidRPr="00C65B21">
          <w:rPr>
            <w:i/>
            <w:rPrChange w:id="7271" w:author="Isa" w:date="2011-05-29T02:40:00Z">
              <w:rPr/>
            </w:rPrChange>
          </w:rPr>
          <w:t>link</w:t>
        </w:r>
        <w:proofErr w:type="gramEnd"/>
        <w:r w:rsidRPr="009D6FD5">
          <w:t xml:space="preserve"> da página </w:t>
        </w:r>
        <w:proofErr w:type="spellStart"/>
        <w:r w:rsidRPr="00C65B21">
          <w:rPr>
            <w:i/>
            <w:rPrChange w:id="7272" w:author="Isa" w:date="2011-05-29T02:41:00Z">
              <w:rPr/>
            </w:rPrChange>
          </w:rPr>
          <w:t>web</w:t>
        </w:r>
        <w:proofErr w:type="spellEnd"/>
        <w:del w:id="7273" w:author="Isa" w:date="2011-05-29T02:41:00Z">
          <w:r w:rsidRPr="00C65B21" w:rsidDel="00C65B21">
            <w:rPr>
              <w:i/>
              <w:rPrChange w:id="7274" w:author="Isa" w:date="2011-05-29T02:41:00Z">
                <w:rPr/>
              </w:rPrChange>
            </w:rPr>
            <w:delText xml:space="preserve"> (</w:delText>
          </w:r>
          <w:r w:rsidRPr="00C65B21" w:rsidDel="00C65B21">
            <w:rPr>
              <w:i/>
              <w:iCs/>
            </w:rPr>
            <w:delText>link</w:delText>
          </w:r>
          <w:r w:rsidRPr="00C65B21" w:rsidDel="00C65B21">
            <w:rPr>
              <w:i/>
              <w:rPrChange w:id="7275" w:author="Isa" w:date="2011-05-29T02:41:00Z">
                <w:rPr/>
              </w:rPrChange>
            </w:rPr>
            <w:delText>)</w:delText>
          </w:r>
        </w:del>
        <w:r w:rsidRPr="009D6FD5">
          <w:t xml:space="preserve"> e o </w:t>
        </w:r>
        <w:proofErr w:type="spellStart"/>
        <w:r w:rsidRPr="009D6FD5">
          <w:rPr>
            <w:i/>
            <w:iCs/>
          </w:rPr>
          <w:t>username</w:t>
        </w:r>
        <w:proofErr w:type="spellEnd"/>
        <w:r w:rsidRPr="009D6FD5">
          <w:t xml:space="preserve"> do utilizador que possui esse registo.</w:t>
        </w:r>
      </w:ins>
    </w:p>
    <w:p w14:paraId="4B045E41" w14:textId="40BF26C0" w:rsidR="00A231AC" w:rsidRPr="009D6FD5" w:rsidRDefault="00A231AC">
      <w:pPr>
        <w:ind w:firstLine="708"/>
        <w:rPr>
          <w:ins w:id="7276" w:author="Hugo" w:date="2011-05-06T23:01:00Z"/>
          <w:rFonts w:ascii="Times New Roman" w:hAnsi="Times New Roman" w:cs="Times New Roman"/>
          <w:sz w:val="24"/>
          <w:szCs w:val="24"/>
        </w:rPr>
        <w:pPrChange w:id="7277" w:author="Hugo" w:date="2011-05-06T23:03:00Z">
          <w:pPr/>
        </w:pPrChange>
      </w:pPr>
      <w:ins w:id="7278" w:author="Hugo" w:date="2011-05-06T23:03:00Z">
        <w:r>
          <w:t>Q</w:t>
        </w:r>
      </w:ins>
      <w:ins w:id="7279" w:author="Hugo" w:date="2011-05-06T23:01:00Z">
        <w:r w:rsidRPr="009D6FD5">
          <w:t xml:space="preserve">uando um utilizador pretende adicionar mais um atributo para classificar os seus registos dos </w:t>
        </w:r>
        <w:proofErr w:type="gramStart"/>
        <w:r w:rsidRPr="009D6FD5">
          <w:t>softwares</w:t>
        </w:r>
        <w:proofErr w:type="gramEnd"/>
        <w:r w:rsidRPr="009D6FD5">
          <w:t xml:space="preserve">, essa alteração será registada na tabela </w:t>
        </w:r>
        <w:proofErr w:type="spellStart"/>
        <w:r w:rsidRPr="009D6FD5">
          <w:rPr>
            <w:i/>
            <w:iCs/>
          </w:rPr>
          <w:t>software_list</w:t>
        </w:r>
        <w:proofErr w:type="spellEnd"/>
        <w:r w:rsidRPr="009D6FD5">
          <w:t xml:space="preserve">, que contêm o </w:t>
        </w:r>
        <w:del w:id="7280" w:author="Isa" w:date="2011-05-29T02:41:00Z">
          <w:r w:rsidRPr="009D6FD5" w:rsidDel="00C65B21">
            <w:delText>id</w:delText>
          </w:r>
        </w:del>
      </w:ins>
      <w:ins w:id="7281" w:author="Isa" w:date="2011-05-29T02:41:00Z">
        <w:r w:rsidR="00C65B21">
          <w:t>ID</w:t>
        </w:r>
      </w:ins>
      <w:ins w:id="7282" w:author="Hugo" w:date="2011-05-06T23:01:00Z">
        <w:r w:rsidRPr="009D6FD5">
          <w:t xml:space="preserve"> do software (</w:t>
        </w:r>
        <w:proofErr w:type="spellStart"/>
        <w:r w:rsidRPr="009D6FD5">
          <w:rPr>
            <w:i/>
            <w:iCs/>
          </w:rPr>
          <w:t>id_software</w:t>
        </w:r>
        <w:proofErr w:type="spellEnd"/>
        <w:r w:rsidRPr="009D6FD5">
          <w:t>), a identificação do tipo de característica (</w:t>
        </w:r>
        <w:proofErr w:type="spellStart"/>
        <w:r w:rsidRPr="009D6FD5">
          <w:rPr>
            <w:i/>
            <w:iCs/>
          </w:rPr>
          <w:t>caracteristics_id</w:t>
        </w:r>
        <w:proofErr w:type="spellEnd"/>
        <w:r w:rsidRPr="009D6FD5">
          <w:t>), por exemplo: verdadeiro ou falso, e o valor da característica (</w:t>
        </w:r>
        <w:proofErr w:type="spellStart"/>
        <w:r w:rsidRPr="009D6FD5">
          <w:rPr>
            <w:i/>
            <w:iCs/>
          </w:rPr>
          <w:t>caracteristics_value</w:t>
        </w:r>
        <w:proofErr w:type="spellEnd"/>
        <w:r w:rsidRPr="009D6FD5">
          <w:t>).</w:t>
        </w:r>
      </w:ins>
    </w:p>
    <w:p w14:paraId="01A0B584" w14:textId="452F1B43" w:rsidR="00A231AC" w:rsidRDefault="00A231AC">
      <w:pPr>
        <w:ind w:left="708"/>
        <w:rPr>
          <w:ins w:id="7283" w:author="Hugo" w:date="2011-05-06T23:01:00Z"/>
        </w:rPr>
        <w:pPrChange w:id="7284" w:author="Isa" w:date="2011-05-29T02:43:00Z">
          <w:pPr/>
        </w:pPrChange>
      </w:pPr>
      <w:ins w:id="7285" w:author="Hugo" w:date="2011-05-06T23:01:00Z">
        <w:r w:rsidRPr="009D6FD5">
          <w:t xml:space="preserve">A informação de cada </w:t>
        </w:r>
        <w:del w:id="7286" w:author="Isa" w:date="2011-05-29T02:42:00Z">
          <w:r w:rsidRPr="009D6FD5" w:rsidDel="0061507E">
            <w:delText>caracteristica</w:delText>
          </w:r>
        </w:del>
      </w:ins>
      <w:ins w:id="7287" w:author="Isa" w:date="2011-05-29T02:42:00Z">
        <w:r w:rsidR="0061507E" w:rsidRPr="009D6FD5">
          <w:t>característica</w:t>
        </w:r>
      </w:ins>
      <w:ins w:id="7288" w:author="Hugo" w:date="2011-05-06T23:01:00Z">
        <w:r w:rsidRPr="009D6FD5">
          <w:t xml:space="preserve"> está guardada em </w:t>
        </w:r>
        <w:proofErr w:type="spellStart"/>
        <w:r w:rsidRPr="009D6FD5">
          <w:rPr>
            <w:i/>
            <w:iCs/>
          </w:rPr>
          <w:t>c</w:t>
        </w:r>
      </w:ins>
      <w:ins w:id="7289" w:author="Isa" w:date="2011-05-29T02:42:00Z">
        <w:r w:rsidR="0061507E">
          <w:rPr>
            <w:i/>
            <w:iCs/>
          </w:rPr>
          <w:t>h</w:t>
        </w:r>
      </w:ins>
      <w:ins w:id="7290" w:author="Hugo" w:date="2011-05-06T23:01:00Z">
        <w:r w:rsidRPr="009D6FD5">
          <w:rPr>
            <w:i/>
            <w:iCs/>
          </w:rPr>
          <w:t>aracteristics</w:t>
        </w:r>
      </w:ins>
      <w:proofErr w:type="spellEnd"/>
      <w:ins w:id="7291" w:author="Isa" w:date="2011-05-29T02:42:00Z">
        <w:r w:rsidR="0061507E">
          <w:t>.</w:t>
        </w:r>
      </w:ins>
      <w:ins w:id="7292" w:author="Hugo" w:date="2011-05-06T23:01:00Z">
        <w:del w:id="7293" w:author="Isa" w:date="2011-05-29T02:42:00Z">
          <w:r w:rsidRPr="009D6FD5" w:rsidDel="0061507E">
            <w:delText>,</w:delText>
          </w:r>
        </w:del>
        <w:r w:rsidRPr="009D6FD5">
          <w:t xml:space="preserve"> </w:t>
        </w:r>
      </w:ins>
      <w:ins w:id="7294" w:author="Isa" w:date="2011-05-29T02:42:00Z">
        <w:r w:rsidR="0061507E">
          <w:t>E</w:t>
        </w:r>
      </w:ins>
      <w:ins w:id="7295" w:author="Hugo" w:date="2011-05-06T23:01:00Z">
        <w:del w:id="7296" w:author="Isa" w:date="2011-05-29T02:42:00Z">
          <w:r w:rsidRPr="009D6FD5" w:rsidDel="0061507E">
            <w:delText>e</w:delText>
          </w:r>
        </w:del>
        <w:r w:rsidRPr="009D6FD5">
          <w:t>sta tabela cont</w:t>
        </w:r>
      </w:ins>
      <w:ins w:id="7297" w:author="Isa" w:date="2011-05-29T02:42:00Z">
        <w:r w:rsidR="0061507E">
          <w:t>é</w:t>
        </w:r>
      </w:ins>
      <w:ins w:id="7298" w:author="Hugo" w:date="2011-05-06T23:01:00Z">
        <w:del w:id="7299" w:author="Isa" w:date="2011-05-29T02:42:00Z">
          <w:r w:rsidRPr="009D6FD5" w:rsidDel="0061507E">
            <w:delText>e</w:delText>
          </w:r>
        </w:del>
        <w:r w:rsidRPr="009D6FD5">
          <w:t xml:space="preserve">m o </w:t>
        </w:r>
        <w:del w:id="7300" w:author="Isa" w:date="2011-05-29T02:42:00Z">
          <w:r w:rsidRPr="009D6FD5" w:rsidDel="0061507E">
            <w:delText>id</w:delText>
          </w:r>
        </w:del>
      </w:ins>
      <w:ins w:id="7301" w:author="Isa" w:date="2011-05-29T02:42:00Z">
        <w:r w:rsidR="0061507E">
          <w:t>ID</w:t>
        </w:r>
      </w:ins>
      <w:ins w:id="7302" w:author="Hugo" w:date="2011-05-06T23:01:00Z">
        <w:r w:rsidRPr="009D6FD5">
          <w:t xml:space="preserve"> (</w:t>
        </w:r>
        <w:proofErr w:type="spellStart"/>
        <w:r w:rsidRPr="009D6FD5">
          <w:rPr>
            <w:i/>
            <w:iCs/>
          </w:rPr>
          <w:t>caracteristics_id</w:t>
        </w:r>
        <w:proofErr w:type="spellEnd"/>
        <w:r w:rsidRPr="009D6FD5">
          <w:t>)</w:t>
        </w:r>
      </w:ins>
      <w:ins w:id="7303" w:author="Isa" w:date="2011-05-29T02:42:00Z">
        <w:r w:rsidR="0061507E">
          <w:t xml:space="preserve"> e</w:t>
        </w:r>
      </w:ins>
      <w:ins w:id="7304" w:author="Hugo" w:date="2011-05-06T23:01:00Z">
        <w:r w:rsidRPr="009D6FD5">
          <w:t xml:space="preserve"> o tipo (</w:t>
        </w:r>
        <w:proofErr w:type="spellStart"/>
        <w:r w:rsidRPr="009D6FD5">
          <w:rPr>
            <w:i/>
            <w:iCs/>
          </w:rPr>
          <w:t>caracteristics_type</w:t>
        </w:r>
        <w:proofErr w:type="spellEnd"/>
        <w:r w:rsidRPr="009D6FD5">
          <w:t>)</w:t>
        </w:r>
      </w:ins>
      <w:ins w:id="7305" w:author="Isa" w:date="2011-05-29T02:42:00Z">
        <w:r w:rsidR="0061507E">
          <w:t xml:space="preserve"> da caracte</w:t>
        </w:r>
      </w:ins>
      <w:ins w:id="7306" w:author="Isa" w:date="2011-05-29T02:43:00Z">
        <w:r w:rsidR="0061507E">
          <w:t>rística</w:t>
        </w:r>
      </w:ins>
      <w:ins w:id="7307" w:author="Hugo" w:date="2011-05-06T23:01:00Z">
        <w:r w:rsidRPr="009D6FD5">
          <w:t xml:space="preserve">. Para as </w:t>
        </w:r>
        <w:del w:id="7308" w:author="Isa" w:date="2011-05-29T02:43:00Z">
          <w:r w:rsidRPr="009D6FD5" w:rsidDel="0061507E">
            <w:delText>caracteristicas</w:delText>
          </w:r>
        </w:del>
      </w:ins>
      <w:ins w:id="7309" w:author="Isa" w:date="2011-05-29T02:43:00Z">
        <w:r w:rsidR="0061507E" w:rsidRPr="009D6FD5">
          <w:t>características</w:t>
        </w:r>
      </w:ins>
      <w:ins w:id="7310" w:author="Hugo" w:date="2011-05-06T23:01:00Z">
        <w:r w:rsidRPr="009D6FD5">
          <w:t xml:space="preserve"> qualitativas, há também o atributo </w:t>
        </w:r>
        <w:proofErr w:type="spellStart"/>
        <w:r w:rsidRPr="009D6FD5">
          <w:rPr>
            <w:i/>
            <w:iCs/>
          </w:rPr>
          <w:t>value</w:t>
        </w:r>
        <w:proofErr w:type="spellEnd"/>
        <w:r w:rsidRPr="009D6FD5">
          <w:t xml:space="preserve"> que cont</w:t>
        </w:r>
      </w:ins>
      <w:ins w:id="7311" w:author="Isa" w:date="2011-05-29T02:43:00Z">
        <w:r w:rsidR="0061507E">
          <w:t>é</w:t>
        </w:r>
      </w:ins>
      <w:ins w:id="7312" w:author="Hugo" w:date="2011-05-06T23:01:00Z">
        <w:del w:id="7313" w:author="Isa" w:date="2011-05-29T02:43:00Z">
          <w:r w:rsidRPr="009D6FD5" w:rsidDel="0061507E">
            <w:delText>e</w:delText>
          </w:r>
        </w:del>
        <w:r w:rsidRPr="009D6FD5">
          <w:t xml:space="preserve">m um dos valores possíveis e a ordem de importância que têm, ou seja, </w:t>
        </w:r>
        <w:del w:id="7314" w:author="Isa" w:date="2011-05-29T02:43:00Z">
          <w:r w:rsidRPr="009D6FD5" w:rsidDel="0061507E">
            <w:delText>vamos ter</w:delText>
          </w:r>
        </w:del>
        <w:r w:rsidRPr="009D6FD5">
          <w:t xml:space="preserve"> algo como</w:t>
        </w:r>
      </w:ins>
      <w:ins w:id="7315" w:author="Isa" w:date="2011-05-29T02:43:00Z">
        <w:r w:rsidR="0061507E">
          <w:t xml:space="preserve"> o exemplo seguinte</w:t>
        </w:r>
      </w:ins>
      <w:ins w:id="7316" w:author="Hugo" w:date="2011-05-06T23:01:00Z">
        <w:r w:rsidRPr="009D6FD5">
          <w:t>:</w:t>
        </w:r>
      </w:ins>
    </w:p>
    <w:p w14:paraId="0D602A86" w14:textId="77777777" w:rsidR="00A231AC" w:rsidRPr="009D6FD5" w:rsidRDefault="00A231AC" w:rsidP="00A231AC">
      <w:pPr>
        <w:rPr>
          <w:ins w:id="7317" w:author="Hugo" w:date="2011-05-06T23:01:00Z"/>
          <w:rFonts w:ascii="Times New Roman" w:hAnsi="Times New Roman" w:cs="Times New Roman"/>
          <w:sz w:val="24"/>
          <w:szCs w:val="24"/>
        </w:rPr>
      </w:pPr>
    </w:p>
    <w:tbl>
      <w:tblPr>
        <w:tblStyle w:val="ListaMdia1"/>
        <w:tblW w:w="8376" w:type="dxa"/>
        <w:jc w:val="center"/>
        <w:tblLook w:val="04A0" w:firstRow="1" w:lastRow="0" w:firstColumn="1" w:lastColumn="0" w:noHBand="0" w:noVBand="1"/>
      </w:tblPr>
      <w:tblGrid>
        <w:gridCol w:w="2235"/>
        <w:gridCol w:w="3118"/>
        <w:gridCol w:w="1559"/>
        <w:gridCol w:w="1464"/>
      </w:tblGrid>
      <w:tr w:rsidR="00A231AC" w:rsidRPr="009D6FD5" w14:paraId="583F1A61" w14:textId="77777777" w:rsidTr="00C65D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  <w:ins w:id="7318" w:author="Hugo" w:date="2011-05-06T23:0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hideMark/>
          </w:tcPr>
          <w:p w14:paraId="3D4C188B" w14:textId="77777777" w:rsidR="00A231AC" w:rsidRPr="009D6FD5" w:rsidRDefault="00A231AC" w:rsidP="00C65D9C">
            <w:pPr>
              <w:rPr>
                <w:ins w:id="7319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20" w:author="Hugo" w:date="2011-05-06T23:01:00Z">
              <w:r w:rsidRPr="009D6FD5">
                <w:rPr>
                  <w:i/>
                  <w:iCs/>
                </w:rPr>
                <w:t>caracteristics_id</w:t>
              </w:r>
              <w:proofErr w:type="spellEnd"/>
              <w:proofErr w:type="gramEnd"/>
            </w:ins>
          </w:p>
        </w:tc>
        <w:tc>
          <w:tcPr>
            <w:tcW w:w="3118" w:type="dxa"/>
            <w:hideMark/>
          </w:tcPr>
          <w:p w14:paraId="2B5664E0" w14:textId="77777777" w:rsidR="00A231AC" w:rsidRPr="009D6FD5" w:rsidRDefault="00A231AC" w:rsidP="00C65D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7321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22" w:author="Hugo" w:date="2011-05-06T23:01:00Z">
              <w:r w:rsidRPr="009D6FD5">
                <w:rPr>
                  <w:b/>
                  <w:bCs/>
                  <w:i/>
                  <w:iCs/>
                </w:rPr>
                <w:t>caracteristics_type</w:t>
              </w:r>
              <w:proofErr w:type="spellEnd"/>
              <w:proofErr w:type="gramEnd"/>
            </w:ins>
          </w:p>
        </w:tc>
        <w:tc>
          <w:tcPr>
            <w:tcW w:w="1559" w:type="dxa"/>
            <w:hideMark/>
          </w:tcPr>
          <w:p w14:paraId="2C68B566" w14:textId="77777777" w:rsidR="00A231AC" w:rsidRPr="009D6FD5" w:rsidRDefault="00A231AC" w:rsidP="00C65D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7323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24" w:author="Hugo" w:date="2011-05-06T23:01:00Z">
              <w:r w:rsidRPr="009D6FD5">
                <w:rPr>
                  <w:b/>
                  <w:bCs/>
                  <w:i/>
                  <w:iCs/>
                </w:rPr>
                <w:t>value</w:t>
              </w:r>
              <w:proofErr w:type="spellEnd"/>
              <w:proofErr w:type="gramEnd"/>
            </w:ins>
          </w:p>
        </w:tc>
        <w:tc>
          <w:tcPr>
            <w:tcW w:w="1464" w:type="dxa"/>
            <w:hideMark/>
          </w:tcPr>
          <w:p w14:paraId="4803E398" w14:textId="77777777" w:rsidR="00A231AC" w:rsidRPr="009D6FD5" w:rsidRDefault="00A231AC" w:rsidP="00C65D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7325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26" w:author="Hugo" w:date="2011-05-06T23:01:00Z">
              <w:r w:rsidRPr="009D6FD5">
                <w:rPr>
                  <w:b/>
                  <w:bCs/>
                  <w:i/>
                  <w:iCs/>
                </w:rPr>
                <w:t>value_order</w:t>
              </w:r>
              <w:proofErr w:type="spellEnd"/>
              <w:proofErr w:type="gramEnd"/>
            </w:ins>
          </w:p>
        </w:tc>
      </w:tr>
      <w:tr w:rsidR="00A231AC" w:rsidRPr="009D6FD5" w14:paraId="530458FD" w14:textId="77777777" w:rsidTr="00C65D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  <w:ins w:id="7327" w:author="Hugo" w:date="2011-05-06T23:0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hideMark/>
          </w:tcPr>
          <w:p w14:paraId="07E3E51E" w14:textId="77777777" w:rsidR="00A231AC" w:rsidRPr="009D6FD5" w:rsidRDefault="00A231AC" w:rsidP="00C65D9C">
            <w:pPr>
              <w:rPr>
                <w:ins w:id="7328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29" w:author="Hugo" w:date="2011-05-06T23:01:00Z">
              <w:r w:rsidRPr="009D6FD5">
                <w:t>14</w:t>
              </w:r>
            </w:ins>
          </w:p>
        </w:tc>
        <w:tc>
          <w:tcPr>
            <w:tcW w:w="3118" w:type="dxa"/>
            <w:hideMark/>
          </w:tcPr>
          <w:p w14:paraId="4CD95643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30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31" w:author="Hugo" w:date="2011-05-06T23:01:00Z">
              <w:r w:rsidRPr="009D6FD5">
                <w:t>qualitative</w:t>
              </w:r>
              <w:proofErr w:type="spellEnd"/>
              <w:proofErr w:type="gramEnd"/>
            </w:ins>
          </w:p>
        </w:tc>
        <w:tc>
          <w:tcPr>
            <w:tcW w:w="1559" w:type="dxa"/>
            <w:hideMark/>
          </w:tcPr>
          <w:p w14:paraId="48CF222E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32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33" w:author="Hugo" w:date="2011-05-06T23:01:00Z">
              <w:r w:rsidRPr="009D6FD5">
                <w:t>bad</w:t>
              </w:r>
              <w:proofErr w:type="spellEnd"/>
              <w:proofErr w:type="gramEnd"/>
            </w:ins>
          </w:p>
        </w:tc>
        <w:tc>
          <w:tcPr>
            <w:tcW w:w="1464" w:type="dxa"/>
            <w:hideMark/>
          </w:tcPr>
          <w:p w14:paraId="4D5F1062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34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35" w:author="Hugo" w:date="2011-05-06T23:01:00Z">
              <w:r w:rsidRPr="009D6FD5">
                <w:t>1</w:t>
              </w:r>
            </w:ins>
          </w:p>
        </w:tc>
      </w:tr>
      <w:tr w:rsidR="00A231AC" w:rsidRPr="009D6FD5" w14:paraId="337A2D2E" w14:textId="77777777" w:rsidTr="00C65D9C">
        <w:trPr>
          <w:jc w:val="center"/>
          <w:ins w:id="7336" w:author="Hugo" w:date="2011-05-06T23:0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hideMark/>
          </w:tcPr>
          <w:p w14:paraId="68D6D67F" w14:textId="77777777" w:rsidR="00A231AC" w:rsidRPr="009D6FD5" w:rsidRDefault="00A231AC" w:rsidP="00C65D9C">
            <w:pPr>
              <w:rPr>
                <w:ins w:id="7337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38" w:author="Hugo" w:date="2011-05-06T23:01:00Z">
              <w:r w:rsidRPr="009D6FD5">
                <w:t>14</w:t>
              </w:r>
            </w:ins>
          </w:p>
        </w:tc>
        <w:tc>
          <w:tcPr>
            <w:tcW w:w="3118" w:type="dxa"/>
            <w:hideMark/>
          </w:tcPr>
          <w:p w14:paraId="14EFB841" w14:textId="77777777" w:rsidR="00A231AC" w:rsidRPr="009D6FD5" w:rsidRDefault="00A231AC" w:rsidP="00C65D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7339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40" w:author="Hugo" w:date="2011-05-06T23:01:00Z">
              <w:r w:rsidRPr="009D6FD5">
                <w:t>qualitative</w:t>
              </w:r>
              <w:proofErr w:type="spellEnd"/>
              <w:proofErr w:type="gramEnd"/>
            </w:ins>
          </w:p>
        </w:tc>
        <w:tc>
          <w:tcPr>
            <w:tcW w:w="1559" w:type="dxa"/>
            <w:hideMark/>
          </w:tcPr>
          <w:p w14:paraId="4B7C6197" w14:textId="77777777" w:rsidR="00A231AC" w:rsidRPr="009D6FD5" w:rsidRDefault="00A231AC" w:rsidP="00C65D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7341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ins w:id="7342" w:author="Hugo" w:date="2011-05-06T23:01:00Z">
              <w:r w:rsidRPr="009D6FD5">
                <w:t>normal</w:t>
              </w:r>
              <w:proofErr w:type="gramEnd"/>
            </w:ins>
          </w:p>
        </w:tc>
        <w:tc>
          <w:tcPr>
            <w:tcW w:w="1464" w:type="dxa"/>
            <w:hideMark/>
          </w:tcPr>
          <w:p w14:paraId="7DB8BEBC" w14:textId="77777777" w:rsidR="00A231AC" w:rsidRPr="009D6FD5" w:rsidRDefault="00A231AC" w:rsidP="00C65D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7343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44" w:author="Hugo" w:date="2011-05-06T23:01:00Z">
              <w:r w:rsidRPr="009D6FD5">
                <w:t>2</w:t>
              </w:r>
            </w:ins>
          </w:p>
        </w:tc>
      </w:tr>
      <w:tr w:rsidR="00A231AC" w:rsidRPr="009D6FD5" w14:paraId="5DC2FAED" w14:textId="77777777" w:rsidTr="00C65D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  <w:ins w:id="7345" w:author="Hugo" w:date="2011-05-06T23:0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hideMark/>
          </w:tcPr>
          <w:p w14:paraId="7124135A" w14:textId="77777777" w:rsidR="00A231AC" w:rsidRPr="009D6FD5" w:rsidRDefault="00A231AC" w:rsidP="00C65D9C">
            <w:pPr>
              <w:rPr>
                <w:ins w:id="7346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47" w:author="Hugo" w:date="2011-05-06T23:01:00Z">
              <w:r w:rsidRPr="009D6FD5">
                <w:t>14</w:t>
              </w:r>
            </w:ins>
          </w:p>
        </w:tc>
        <w:tc>
          <w:tcPr>
            <w:tcW w:w="3118" w:type="dxa"/>
            <w:hideMark/>
          </w:tcPr>
          <w:p w14:paraId="10075524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48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49" w:author="Hugo" w:date="2011-05-06T23:01:00Z">
              <w:r w:rsidRPr="009D6FD5">
                <w:t>qualitative</w:t>
              </w:r>
              <w:proofErr w:type="spellEnd"/>
              <w:proofErr w:type="gramEnd"/>
            </w:ins>
          </w:p>
        </w:tc>
        <w:tc>
          <w:tcPr>
            <w:tcW w:w="1559" w:type="dxa"/>
            <w:hideMark/>
          </w:tcPr>
          <w:p w14:paraId="0459F9DC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50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51" w:author="Hugo" w:date="2011-05-06T23:01:00Z">
              <w:r w:rsidRPr="009D6FD5">
                <w:t>good</w:t>
              </w:r>
              <w:proofErr w:type="spellEnd"/>
              <w:proofErr w:type="gramEnd"/>
            </w:ins>
          </w:p>
        </w:tc>
        <w:tc>
          <w:tcPr>
            <w:tcW w:w="1464" w:type="dxa"/>
            <w:hideMark/>
          </w:tcPr>
          <w:p w14:paraId="0AD30DBE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52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53" w:author="Hugo" w:date="2011-05-06T23:01:00Z">
              <w:r w:rsidRPr="009D6FD5">
                <w:t>3</w:t>
              </w:r>
            </w:ins>
          </w:p>
        </w:tc>
      </w:tr>
    </w:tbl>
    <w:p w14:paraId="1C05B40C" w14:textId="77777777" w:rsidR="005E660C" w:rsidRPr="000F5CA0" w:rsidRDefault="005E660C">
      <w:pPr>
        <w:rPr>
          <w:ins w:id="7354" w:author="Ana Isabel Sampaio" w:date="2011-04-26T19:49:00Z"/>
        </w:rPr>
        <w:pPrChange w:id="7355" w:author="Ana Isabel Sampaio" w:date="2011-04-26T19:50:00Z">
          <w:pPr>
            <w:pStyle w:val="Cabealho1"/>
          </w:pPr>
        </w:pPrChange>
      </w:pPr>
    </w:p>
    <w:p w14:paraId="7BB82FED" w14:textId="77777777" w:rsidR="00EC2A95" w:rsidRPr="00094013" w:rsidRDefault="00EC2A95">
      <w:pPr>
        <w:rPr>
          <w:ins w:id="7356" w:author="Ana Isabel Sampaio" w:date="2011-04-26T19:41:00Z"/>
        </w:rPr>
        <w:pPrChange w:id="7357" w:author="Ana Isabel Sampaio" w:date="2011-04-26T19:46:00Z">
          <w:pPr>
            <w:pStyle w:val="Cabealho1"/>
          </w:pPr>
        </w:pPrChange>
      </w:pPr>
    </w:p>
    <w:p w14:paraId="2B1D443F" w14:textId="77777777" w:rsidR="00E748E7" w:rsidRDefault="00E748E7">
      <w:pPr>
        <w:rPr>
          <w:ins w:id="7358" w:author="Ana Isabel Sampaio" w:date="2011-04-26T19:41:00Z"/>
          <w:rFonts w:asciiTheme="majorHAnsi" w:eastAsiaTheme="majorEastAsia" w:hAnsiTheme="majorHAnsi" w:cstheme="majorBidi"/>
          <w:color w:val="943634" w:themeColor="accent2" w:themeShade="BF"/>
          <w:sz w:val="28"/>
          <w:szCs w:val="28"/>
        </w:rPr>
        <w:pPrChange w:id="7359" w:author="Ana Isabel Sampaio" w:date="2011-04-26T19:41:00Z">
          <w:pPr>
            <w:jc w:val="left"/>
          </w:pPr>
        </w:pPrChange>
      </w:pPr>
    </w:p>
    <w:p w14:paraId="58BC2CAE" w14:textId="28C0E31B" w:rsidR="00912A48" w:rsidRDefault="00912A48" w:rsidP="00912A48">
      <w:pPr>
        <w:pStyle w:val="Cabealho1"/>
        <w:rPr>
          <w:ins w:id="7360" w:author="Isa" w:date="2011-05-29T04:24:00Z"/>
          <w:caps/>
        </w:rPr>
      </w:pPr>
      <w:ins w:id="7361" w:author="Isa" w:date="2011-05-29T04:23:00Z">
        <w:r>
          <w:br w:type="page"/>
        </w:r>
        <w:r>
          <w:lastRenderedPageBreak/>
          <w:t xml:space="preserve">Capítulo </w:t>
        </w:r>
        <w:r>
          <w:rPr>
            <w:caps/>
          </w:rPr>
          <w:t>12 | Implement</w:t>
        </w:r>
      </w:ins>
      <w:ins w:id="7362" w:author="Isa" w:date="2011-05-29T04:24:00Z">
        <w:r>
          <w:rPr>
            <w:caps/>
          </w:rPr>
          <w:t>ação</w:t>
        </w:r>
      </w:ins>
    </w:p>
    <w:p w14:paraId="6162DCE3" w14:textId="77777777" w:rsidR="00912A48" w:rsidRDefault="00912A48">
      <w:pPr>
        <w:rPr>
          <w:ins w:id="7363" w:author="Isa" w:date="2011-05-29T04:24:00Z"/>
        </w:rPr>
        <w:pPrChange w:id="7364" w:author="Isa" w:date="2011-05-29T04:24:00Z">
          <w:pPr>
            <w:pStyle w:val="Cabealho1"/>
          </w:pPr>
        </w:pPrChange>
      </w:pPr>
    </w:p>
    <w:p w14:paraId="128B4439" w14:textId="03C4F5A2" w:rsidR="003B1E76" w:rsidRDefault="0058678D">
      <w:pPr>
        <w:pStyle w:val="Cabealho1"/>
        <w:rPr>
          <w:ins w:id="7365" w:author="Isa" w:date="2011-05-29T05:06:00Z"/>
        </w:rPr>
      </w:pPr>
      <w:ins w:id="7366" w:author="Isa" w:date="2011-05-29T04:51:00Z">
        <w:r w:rsidRPr="0007356F">
          <w:t xml:space="preserve">12.1 </w:t>
        </w:r>
      </w:ins>
      <w:ins w:id="7367" w:author="Isa" w:date="2011-05-29T04:25:00Z">
        <w:r w:rsidR="00912A48" w:rsidRPr="0007356F">
          <w:t>Ambiente de trabalho</w:t>
        </w:r>
      </w:ins>
      <w:ins w:id="7368" w:author="Isa" w:date="2011-05-29T04:57:00Z">
        <w:r w:rsidR="0007356F">
          <w:t xml:space="preserve"> e tecnologias utilizadas</w:t>
        </w:r>
      </w:ins>
    </w:p>
    <w:p w14:paraId="361000CC" w14:textId="77777777" w:rsidR="003B1E76" w:rsidRPr="001D1635" w:rsidRDefault="003B1E76">
      <w:pPr>
        <w:spacing w:after="0"/>
        <w:rPr>
          <w:ins w:id="7369" w:author="Isa" w:date="2011-05-29T04:25:00Z"/>
        </w:rPr>
        <w:pPrChange w:id="7370" w:author="Isa" w:date="2011-05-29T05:07:00Z">
          <w:pPr>
            <w:pStyle w:val="Cabealho1"/>
          </w:pPr>
        </w:pPrChange>
      </w:pPr>
    </w:p>
    <w:p w14:paraId="7884C255" w14:textId="30F5C778" w:rsidR="001F2417" w:rsidRDefault="00912A48">
      <w:pPr>
        <w:spacing w:after="0"/>
        <w:ind w:firstLine="708"/>
        <w:rPr>
          <w:ins w:id="7371" w:author="Isa" w:date="2011-05-29T04:35:00Z"/>
        </w:rPr>
        <w:pPrChange w:id="7372" w:author="Isa" w:date="2011-05-29T05:07:00Z">
          <w:pPr>
            <w:pStyle w:val="Cabealho1"/>
          </w:pPr>
        </w:pPrChange>
      </w:pPr>
      <w:ins w:id="7373" w:author="Isa" w:date="2011-05-29T04:25:00Z">
        <w:r>
          <w:t xml:space="preserve">A nossa aplicação foi desenvolvida em ambiente Windows, utilizando o </w:t>
        </w:r>
      </w:ins>
      <w:ins w:id="7374" w:author="Isa" w:date="2011-05-29T04:27:00Z">
        <w:r>
          <w:t>IDE Visual Studio</w:t>
        </w:r>
      </w:ins>
      <w:ins w:id="7375" w:author="Isa" w:date="2011-05-29T04:57:00Z">
        <w:r w:rsidR="0007356F">
          <w:t xml:space="preserve"> 2010</w:t>
        </w:r>
      </w:ins>
      <w:ins w:id="7376" w:author="Isa" w:date="2011-05-29T04:27:00Z">
        <w:r>
          <w:t xml:space="preserve">, da Microsoft. </w:t>
        </w:r>
      </w:ins>
      <w:ins w:id="7377" w:author="Isa" w:date="2011-05-29T04:28:00Z">
        <w:r>
          <w:t>A linguagem</w:t>
        </w:r>
      </w:ins>
      <w:ins w:id="7378" w:author="Isa" w:date="2011-05-29T04:29:00Z">
        <w:r>
          <w:t xml:space="preserve"> de programação</w:t>
        </w:r>
      </w:ins>
      <w:ins w:id="7379" w:author="Isa" w:date="2011-05-29T04:28:00Z">
        <w:r>
          <w:t xml:space="preserve"> utilizada foi </w:t>
        </w:r>
      </w:ins>
      <w:proofErr w:type="gramStart"/>
      <w:ins w:id="7380" w:author="Isa" w:date="2011-05-29T04:25:00Z">
        <w:r>
          <w:t>C#</w:t>
        </w:r>
      </w:ins>
      <w:ins w:id="7381" w:author="Isa" w:date="2011-05-29T04:30:00Z">
        <w:r>
          <w:t xml:space="preserve"> </w:t>
        </w:r>
        <w:r w:rsidRPr="00912A48">
          <w:t>.</w:t>
        </w:r>
        <w:proofErr w:type="gramEnd"/>
        <w:r w:rsidRPr="00912A48">
          <w:t xml:space="preserve">NET </w:t>
        </w:r>
        <w:proofErr w:type="spellStart"/>
        <w:r w:rsidRPr="00912A48">
          <w:t>Framework</w:t>
        </w:r>
      </w:ins>
      <w:proofErr w:type="spellEnd"/>
      <w:ins w:id="7382" w:author="Isa" w:date="2011-05-29T04:29:00Z">
        <w:r>
          <w:t>.</w:t>
        </w:r>
      </w:ins>
      <w:ins w:id="7383" w:author="Isa" w:date="2011-05-29T04:35:00Z">
        <w:r w:rsidR="001F2417">
          <w:t xml:space="preserve"> </w:t>
        </w:r>
      </w:ins>
    </w:p>
    <w:p w14:paraId="3083F193" w14:textId="2F37825C" w:rsidR="001F2417" w:rsidRDefault="001F2417">
      <w:pPr>
        <w:spacing w:after="0"/>
        <w:rPr>
          <w:ins w:id="7384" w:author="Isa" w:date="2011-05-29T04:33:00Z"/>
        </w:rPr>
        <w:pPrChange w:id="7385" w:author="Isa" w:date="2011-05-29T05:06:00Z">
          <w:pPr>
            <w:pStyle w:val="Cabealho1"/>
          </w:pPr>
        </w:pPrChange>
      </w:pPr>
      <w:ins w:id="7386" w:author="Isa" w:date="2011-05-29T04:35:00Z">
        <w:r>
          <w:t>O motor de Base de Dados utilizado foi SQL Sever</w:t>
        </w:r>
      </w:ins>
      <w:ins w:id="7387" w:author="Isa" w:date="2011-05-29T05:02:00Z">
        <w:r w:rsidR="0007356F">
          <w:t xml:space="preserve"> 2008</w:t>
        </w:r>
      </w:ins>
      <w:ins w:id="7388" w:author="Isa" w:date="2011-05-29T04:35:00Z">
        <w:r>
          <w:t>.</w:t>
        </w:r>
      </w:ins>
    </w:p>
    <w:p w14:paraId="724F3D91" w14:textId="257717C4" w:rsidR="001F2417" w:rsidRPr="006B3790" w:rsidRDefault="0058678D">
      <w:pPr>
        <w:pStyle w:val="Cabealho1"/>
        <w:rPr>
          <w:ins w:id="7389" w:author="Isa" w:date="2011-05-29T05:07:00Z"/>
          <w:rPrChange w:id="7390" w:author="Isa" w:date="2011-05-29T15:19:00Z">
            <w:rPr>
              <w:ins w:id="7391" w:author="Isa" w:date="2011-05-29T05:07:00Z"/>
              <w:lang w:val="en-US"/>
            </w:rPr>
          </w:rPrChange>
        </w:rPr>
      </w:pPr>
      <w:ins w:id="7392" w:author="Isa" w:date="2011-05-29T04:51:00Z">
        <w:r w:rsidRPr="006B3790">
          <w:rPr>
            <w:rPrChange w:id="7393" w:author="Isa" w:date="2011-05-29T15:19:00Z">
              <w:rPr/>
            </w:rPrChange>
          </w:rPr>
          <w:t xml:space="preserve">12.2. </w:t>
        </w:r>
      </w:ins>
      <w:ins w:id="7394" w:author="Isa" w:date="2011-05-29T04:58:00Z">
        <w:r w:rsidR="0007356F" w:rsidRPr="006B3790">
          <w:rPr>
            <w:rPrChange w:id="7395" w:author="Isa" w:date="2011-05-29T15:19:00Z">
              <w:rPr>
                <w:lang w:val="en-US"/>
              </w:rPr>
            </w:rPrChange>
          </w:rPr>
          <w:t>Organização</w:t>
        </w:r>
      </w:ins>
      <w:ins w:id="7396" w:author="Isa" w:date="2011-05-29T15:07:00Z">
        <w:r w:rsidR="001D1635" w:rsidRPr="006B3790">
          <w:rPr>
            <w:rPrChange w:id="7397" w:author="Isa" w:date="2011-05-29T15:19:00Z">
              <w:rPr>
                <w:lang w:val="en-US"/>
              </w:rPr>
            </w:rPrChange>
          </w:rPr>
          <w:t xml:space="preserve"> e Arquitectura</w:t>
        </w:r>
      </w:ins>
      <w:ins w:id="7398" w:author="Isa" w:date="2011-05-29T04:58:00Z">
        <w:r w:rsidR="0007356F" w:rsidRPr="006B3790">
          <w:rPr>
            <w:rPrChange w:id="7399" w:author="Isa" w:date="2011-05-29T15:19:00Z">
              <w:rPr>
                <w:lang w:val="en-US"/>
              </w:rPr>
            </w:rPrChange>
          </w:rPr>
          <w:t xml:space="preserve"> da</w:t>
        </w:r>
      </w:ins>
      <w:ins w:id="7400" w:author="Isa" w:date="2011-05-29T04:33:00Z">
        <w:r w:rsidR="001F2417" w:rsidRPr="006B3790">
          <w:rPr>
            <w:rPrChange w:id="7401" w:author="Isa" w:date="2011-05-29T15:19:00Z">
              <w:rPr/>
            </w:rPrChange>
          </w:rPr>
          <w:t xml:space="preserve"> Aplicaç</w:t>
        </w:r>
      </w:ins>
      <w:ins w:id="7402" w:author="Isa" w:date="2011-05-29T04:34:00Z">
        <w:r w:rsidR="001F2417" w:rsidRPr="006B3790">
          <w:rPr>
            <w:rPrChange w:id="7403" w:author="Isa" w:date="2011-05-29T15:19:00Z">
              <w:rPr/>
            </w:rPrChange>
          </w:rPr>
          <w:t>ão</w:t>
        </w:r>
      </w:ins>
    </w:p>
    <w:p w14:paraId="129D6BE7" w14:textId="77777777" w:rsidR="003B1E76" w:rsidRPr="006B3790" w:rsidRDefault="003B1E76">
      <w:pPr>
        <w:spacing w:after="0"/>
        <w:rPr>
          <w:ins w:id="7404" w:author="Isa" w:date="2011-05-29T04:34:00Z"/>
          <w:rPrChange w:id="7405" w:author="Isa" w:date="2011-05-29T15:19:00Z">
            <w:rPr>
              <w:ins w:id="7406" w:author="Isa" w:date="2011-05-29T04:34:00Z"/>
            </w:rPr>
          </w:rPrChange>
        </w:rPr>
        <w:pPrChange w:id="7407" w:author="Isa" w:date="2011-05-29T05:08:00Z">
          <w:pPr>
            <w:pStyle w:val="Cabealho1"/>
          </w:pPr>
        </w:pPrChange>
      </w:pPr>
    </w:p>
    <w:p w14:paraId="62736D5A" w14:textId="7B08E801" w:rsidR="00912A48" w:rsidRDefault="006B3790" w:rsidP="006B3790">
      <w:pPr>
        <w:spacing w:after="0"/>
        <w:ind w:firstLine="708"/>
        <w:rPr>
          <w:ins w:id="7408" w:author="Isa" w:date="2011-05-29T04:38:00Z"/>
        </w:rPr>
        <w:pPrChange w:id="7409" w:author="Isa" w:date="2011-05-29T15:19:00Z">
          <w:pPr>
            <w:pStyle w:val="Cabealho1"/>
          </w:pPr>
        </w:pPrChange>
      </w:pPr>
      <w:ins w:id="7410" w:author="Isa" w:date="2011-05-29T15:18:00Z">
        <w:r>
          <w:t>A</w:t>
        </w:r>
      </w:ins>
      <w:ins w:id="7411" w:author="Isa" w:date="2011-05-29T04:34:00Z">
        <w:r w:rsidR="001F2417">
          <w:t xml:space="preserve"> aplicação encontra-se devidamente </w:t>
        </w:r>
      </w:ins>
      <w:ins w:id="7412" w:author="Isa" w:date="2011-05-29T04:37:00Z">
        <w:r w:rsidR="001F2417">
          <w:t>organizada</w:t>
        </w:r>
      </w:ins>
      <w:ins w:id="7413" w:author="Isa" w:date="2011-05-29T04:35:00Z">
        <w:r w:rsidR="001F2417">
          <w:t>, de forma modular</w:t>
        </w:r>
      </w:ins>
      <w:ins w:id="7414" w:author="Isa" w:date="2011-05-29T04:36:00Z">
        <w:r w:rsidR="001F2417">
          <w:t>.</w:t>
        </w:r>
      </w:ins>
      <w:ins w:id="7415" w:author="Isa" w:date="2011-05-29T04:37:00Z">
        <w:r>
          <w:t xml:space="preserve"> </w:t>
        </w:r>
      </w:ins>
      <w:ins w:id="7416" w:author="Isa" w:date="2011-05-29T15:19:00Z">
        <w:r>
          <w:t>P</w:t>
        </w:r>
      </w:ins>
      <w:ins w:id="7417" w:author="Isa" w:date="2011-05-29T04:37:00Z">
        <w:r w:rsidR="001F2417">
          <w:t xml:space="preserve">ossui uma estrutura divida </w:t>
        </w:r>
      </w:ins>
      <w:ins w:id="7418" w:author="Isa" w:date="2011-05-29T04:36:00Z">
        <w:r w:rsidR="001F2417">
          <w:t xml:space="preserve">três </w:t>
        </w:r>
      </w:ins>
      <w:ins w:id="7419" w:author="Isa" w:date="2011-05-29T04:34:00Z">
        <w:r w:rsidR="001F2417">
          <w:t>camadas</w:t>
        </w:r>
      </w:ins>
      <w:ins w:id="7420" w:author="Isa" w:date="2011-05-29T04:37:00Z">
        <w:r w:rsidR="001F2417">
          <w:t xml:space="preserve"> dif</w:t>
        </w:r>
      </w:ins>
      <w:ins w:id="7421" w:author="Isa" w:date="2011-05-29T04:38:00Z">
        <w:r w:rsidR="001F2417">
          <w:t>e</w:t>
        </w:r>
      </w:ins>
      <w:ins w:id="7422" w:author="Isa" w:date="2011-05-29T04:37:00Z">
        <w:r w:rsidR="001F2417">
          <w:t>rentes</w:t>
        </w:r>
      </w:ins>
      <w:ins w:id="7423" w:author="Isa" w:date="2011-05-29T04:34:00Z">
        <w:r w:rsidR="001F2417">
          <w:t>, cada uma com funcionalidades bastante distintas.</w:t>
        </w:r>
      </w:ins>
      <w:ins w:id="7424" w:author="Isa" w:date="2011-05-29T04:33:00Z">
        <w:r w:rsidR="001F2417">
          <w:t xml:space="preserve"> </w:t>
        </w:r>
      </w:ins>
    </w:p>
    <w:p w14:paraId="0944DBC6" w14:textId="57BCCF32" w:rsidR="006B3790" w:rsidRDefault="001F2417" w:rsidP="006B3790">
      <w:pPr>
        <w:spacing w:after="0"/>
        <w:ind w:firstLine="708"/>
        <w:rPr>
          <w:ins w:id="7425" w:author="Isa" w:date="2011-05-29T15:20:00Z"/>
        </w:rPr>
        <w:pPrChange w:id="7426" w:author="Isa" w:date="2011-05-29T15:21:00Z">
          <w:pPr>
            <w:pStyle w:val="Cabealho1"/>
          </w:pPr>
        </w:pPrChange>
      </w:pPr>
      <w:ins w:id="7427" w:author="Isa" w:date="2011-05-29T04:38:00Z">
        <w:r>
          <w:t>De seguida, será abordada cada</w:t>
        </w:r>
      </w:ins>
      <w:ins w:id="7428" w:author="Isa" w:date="2011-05-29T04:39:00Z">
        <w:r>
          <w:t xml:space="preserve"> uma das</w:t>
        </w:r>
      </w:ins>
      <w:ins w:id="7429" w:author="Isa" w:date="2011-05-29T04:38:00Z">
        <w:r>
          <w:t xml:space="preserve"> camada</w:t>
        </w:r>
      </w:ins>
      <w:ins w:id="7430" w:author="Isa" w:date="2011-05-29T04:39:00Z">
        <w:r>
          <w:t xml:space="preserve">s </w:t>
        </w:r>
      </w:ins>
      <w:ins w:id="7431" w:author="Isa" w:date="2011-05-29T15:19:00Z">
        <w:r w:rsidR="006B3790">
          <w:t xml:space="preserve">que compõem a estrutura </w:t>
        </w:r>
      </w:ins>
      <w:ins w:id="7432" w:author="Isa" w:date="2011-05-29T15:27:00Z">
        <w:r w:rsidR="006B3790">
          <w:t>hierarquizada</w:t>
        </w:r>
      </w:ins>
      <w:ins w:id="7433" w:author="Isa" w:date="2011-05-29T04:40:00Z">
        <w:r>
          <w:t xml:space="preserve"> </w:t>
        </w:r>
      </w:ins>
      <w:ins w:id="7434" w:author="Isa" w:date="2011-05-29T04:39:00Z">
        <w:r>
          <w:t>da aplicação.</w:t>
        </w:r>
      </w:ins>
    </w:p>
    <w:p w14:paraId="45D577E4" w14:textId="77777777" w:rsidR="006B3790" w:rsidRDefault="006B3790" w:rsidP="006B3790">
      <w:pPr>
        <w:spacing w:after="0"/>
        <w:ind w:firstLine="708"/>
        <w:rPr>
          <w:ins w:id="7435" w:author="Isa" w:date="2011-05-29T04:39:00Z"/>
        </w:rPr>
        <w:pPrChange w:id="7436" w:author="Isa" w:date="2011-05-29T15:20:00Z">
          <w:pPr>
            <w:pStyle w:val="Cabealho1"/>
          </w:pPr>
        </w:pPrChange>
      </w:pPr>
    </w:p>
    <w:p w14:paraId="3C4136D7" w14:textId="2CE1993E" w:rsidR="003B1E76" w:rsidRDefault="0058678D">
      <w:pPr>
        <w:pStyle w:val="Cabealho2"/>
        <w:rPr>
          <w:ins w:id="7437" w:author="Isa" w:date="2011-05-29T05:07:00Z"/>
        </w:rPr>
        <w:pPrChange w:id="7438" w:author="Isa" w:date="2011-05-29T05:07:00Z">
          <w:pPr>
            <w:pStyle w:val="Cabealho1"/>
          </w:pPr>
        </w:pPrChange>
      </w:pPr>
      <w:ins w:id="7439" w:author="Isa" w:date="2011-05-29T04:51:00Z">
        <w:r w:rsidRPr="001D1635">
          <w:t xml:space="preserve">12.2.1 </w:t>
        </w:r>
      </w:ins>
      <w:ins w:id="7440" w:author="Isa" w:date="2011-05-29T04:39:00Z">
        <w:r w:rsidR="001F2417" w:rsidRPr="0007356F">
          <w:rPr>
            <w:rPrChange w:id="7441" w:author="Isa" w:date="2011-05-29T04:53:00Z">
              <w:rPr>
                <w:smallCaps/>
              </w:rPr>
            </w:rPrChange>
          </w:rPr>
          <w:t>Data Base</w:t>
        </w:r>
      </w:ins>
    </w:p>
    <w:p w14:paraId="2C240703" w14:textId="10A52C71" w:rsidR="003B1E76" w:rsidRPr="001D1635" w:rsidRDefault="003B1E76">
      <w:pPr>
        <w:tabs>
          <w:tab w:val="left" w:pos="1215"/>
        </w:tabs>
        <w:spacing w:after="0"/>
        <w:rPr>
          <w:ins w:id="7442" w:author="Isa" w:date="2011-05-29T04:39:00Z"/>
        </w:rPr>
        <w:pPrChange w:id="7443" w:author="Isa" w:date="2011-05-29T05:08:00Z">
          <w:pPr>
            <w:pStyle w:val="Cabealho1"/>
          </w:pPr>
        </w:pPrChange>
      </w:pPr>
      <w:ins w:id="7444" w:author="Isa" w:date="2011-05-29T05:08:00Z">
        <w:r>
          <w:tab/>
        </w:r>
      </w:ins>
    </w:p>
    <w:p w14:paraId="7867D431" w14:textId="3A0B9582" w:rsidR="001F2417" w:rsidRDefault="001F2417">
      <w:pPr>
        <w:spacing w:after="0"/>
        <w:ind w:firstLine="708"/>
        <w:rPr>
          <w:ins w:id="7445" w:author="Isa" w:date="2011-05-29T04:39:00Z"/>
        </w:rPr>
        <w:pPrChange w:id="7446" w:author="Isa" w:date="2011-05-29T05:08:00Z">
          <w:pPr>
            <w:pStyle w:val="Cabealho1"/>
          </w:pPr>
        </w:pPrChange>
      </w:pPr>
      <w:ins w:id="7447" w:author="Isa" w:date="2011-05-29T04:39:00Z">
        <w:r>
          <w:t xml:space="preserve">Esta é a camada </w:t>
        </w:r>
      </w:ins>
      <w:ins w:id="7448" w:author="Isa" w:date="2011-05-29T04:40:00Z">
        <w:r>
          <w:t xml:space="preserve">que se </w:t>
        </w:r>
        <w:r w:rsidR="0058678D">
          <w:t>encontra na base da hierarquia</w:t>
        </w:r>
      </w:ins>
      <w:ins w:id="7449" w:author="Isa" w:date="2011-05-29T15:21:00Z">
        <w:r w:rsidR="006B3790">
          <w:t>,</w:t>
        </w:r>
      </w:ins>
      <w:ins w:id="7450" w:author="Isa" w:date="2011-05-29T04:43:00Z">
        <w:r w:rsidR="0058678D">
          <w:t xml:space="preserve"> responsável pela manipulação da base de dados.</w:t>
        </w:r>
      </w:ins>
      <w:ins w:id="7451" w:author="Isa" w:date="2011-05-29T04:41:00Z">
        <w:r w:rsidR="0058678D">
          <w:t xml:space="preserve"> </w:t>
        </w:r>
      </w:ins>
      <w:ins w:id="7452" w:author="Isa" w:date="2011-05-29T04:43:00Z">
        <w:r w:rsidR="006B3790">
          <w:t>Deste modo, podemos considera</w:t>
        </w:r>
      </w:ins>
      <w:ins w:id="7453" w:author="Isa" w:date="2011-05-29T15:21:00Z">
        <w:r w:rsidR="006B3790">
          <w:t xml:space="preserve">-la </w:t>
        </w:r>
      </w:ins>
      <w:ins w:id="7454" w:author="Isa" w:date="2011-05-29T04:44:00Z">
        <w:r w:rsidR="006B3790">
          <w:t>como</w:t>
        </w:r>
      </w:ins>
      <w:ins w:id="7455" w:author="Isa" w:date="2011-05-29T04:41:00Z">
        <w:r>
          <w:t xml:space="preserve"> ponte </w:t>
        </w:r>
      </w:ins>
      <w:ins w:id="7456" w:author="Isa" w:date="2011-05-29T04:42:00Z">
        <w:r w:rsidR="0058678D">
          <w:t xml:space="preserve">de ligação entre a base de dados e a aplicação. </w:t>
        </w:r>
      </w:ins>
      <w:ins w:id="7457" w:author="Isa" w:date="2011-05-29T04:41:00Z">
        <w:r>
          <w:t xml:space="preserve"> </w:t>
        </w:r>
      </w:ins>
    </w:p>
    <w:p w14:paraId="5500134C" w14:textId="38D0F925" w:rsidR="001F2417" w:rsidRDefault="0058678D">
      <w:pPr>
        <w:pStyle w:val="Cabealho2"/>
        <w:rPr>
          <w:ins w:id="7458" w:author="Isa" w:date="2011-05-29T05:07:00Z"/>
        </w:rPr>
        <w:pPrChange w:id="7459" w:author="Isa" w:date="2011-05-29T05:06:00Z">
          <w:pPr>
            <w:pStyle w:val="Cabealho1"/>
          </w:pPr>
        </w:pPrChange>
      </w:pPr>
      <w:ins w:id="7460" w:author="Isa" w:date="2011-05-29T04:51:00Z">
        <w:r>
          <w:t xml:space="preserve">12.2.2 </w:t>
        </w:r>
      </w:ins>
      <w:proofErr w:type="spellStart"/>
      <w:proofErr w:type="gramStart"/>
      <w:ins w:id="7461" w:author="Isa" w:date="2011-05-29T04:39:00Z">
        <w:r w:rsidR="001F2417">
          <w:t>Business</w:t>
        </w:r>
      </w:ins>
      <w:proofErr w:type="spellEnd"/>
      <w:proofErr w:type="gramEnd"/>
    </w:p>
    <w:p w14:paraId="7D2DCDE3" w14:textId="77777777" w:rsidR="003B1E76" w:rsidRPr="001D1635" w:rsidRDefault="003B1E76">
      <w:pPr>
        <w:spacing w:after="0"/>
        <w:rPr>
          <w:ins w:id="7462" w:author="Isa" w:date="2011-05-29T04:45:00Z"/>
        </w:rPr>
        <w:pPrChange w:id="7463" w:author="Isa" w:date="2011-05-29T05:08:00Z">
          <w:pPr>
            <w:pStyle w:val="Cabealho1"/>
          </w:pPr>
        </w:pPrChange>
      </w:pPr>
    </w:p>
    <w:p w14:paraId="1025FF7C" w14:textId="577D5454" w:rsidR="0058678D" w:rsidRDefault="0058678D">
      <w:pPr>
        <w:spacing w:after="0"/>
        <w:ind w:firstLine="708"/>
        <w:rPr>
          <w:ins w:id="7464" w:author="Isa" w:date="2011-05-29T04:39:00Z"/>
        </w:rPr>
        <w:pPrChange w:id="7465" w:author="Isa" w:date="2011-05-29T05:08:00Z">
          <w:pPr>
            <w:pStyle w:val="Cabealho1"/>
          </w:pPr>
        </w:pPrChange>
      </w:pPr>
      <w:ins w:id="7466" w:author="Isa" w:date="2011-05-29T04:45:00Z">
        <w:r>
          <w:t>A camada de neg</w:t>
        </w:r>
      </w:ins>
      <w:ins w:id="7467" w:author="Isa" w:date="2011-05-29T04:46:00Z">
        <w:r>
          <w:t>ócio corresponde à camada intermédia da organização da aplicação</w:t>
        </w:r>
      </w:ins>
      <w:ins w:id="7468" w:author="Isa" w:date="2011-05-29T04:50:00Z">
        <w:r>
          <w:t xml:space="preserve">, correspondendo à parte </w:t>
        </w:r>
      </w:ins>
      <w:ins w:id="7469" w:author="Isa" w:date="2011-05-29T15:22:00Z">
        <w:r w:rsidR="006B3790">
          <w:t>“</w:t>
        </w:r>
      </w:ins>
      <w:ins w:id="7470" w:author="Isa" w:date="2011-05-29T04:50:00Z">
        <w:r>
          <w:t>lógica</w:t>
        </w:r>
      </w:ins>
      <w:ins w:id="7471" w:author="Isa" w:date="2011-05-29T15:22:00Z">
        <w:r w:rsidR="006B3790">
          <w:t>”</w:t>
        </w:r>
      </w:ins>
      <w:ins w:id="7472" w:author="Isa" w:date="2011-05-29T04:50:00Z">
        <w:r>
          <w:t xml:space="preserve"> do sistema</w:t>
        </w:r>
      </w:ins>
      <w:ins w:id="7473" w:author="Isa" w:date="2011-05-29T04:46:00Z">
        <w:r>
          <w:t>.</w:t>
        </w:r>
      </w:ins>
      <w:ins w:id="7474" w:author="Isa" w:date="2011-05-29T04:50:00Z">
        <w:r>
          <w:t xml:space="preserve"> </w:t>
        </w:r>
      </w:ins>
    </w:p>
    <w:p w14:paraId="7EF12C50" w14:textId="43F2CAD8" w:rsidR="001F2417" w:rsidRDefault="0058678D">
      <w:pPr>
        <w:pStyle w:val="Cabealho2"/>
        <w:rPr>
          <w:ins w:id="7475" w:author="Isa" w:date="2011-05-29T05:07:00Z"/>
        </w:rPr>
        <w:pPrChange w:id="7476" w:author="Isa" w:date="2011-05-29T05:06:00Z">
          <w:pPr>
            <w:pStyle w:val="Cabealho1"/>
          </w:pPr>
        </w:pPrChange>
      </w:pPr>
      <w:ins w:id="7477" w:author="Isa" w:date="2011-05-29T04:51:00Z">
        <w:r>
          <w:t xml:space="preserve">12.2.3 </w:t>
        </w:r>
      </w:ins>
      <w:ins w:id="7478" w:author="Isa" w:date="2011-05-29T04:39:00Z">
        <w:r w:rsidR="001F2417">
          <w:t>Interface</w:t>
        </w:r>
      </w:ins>
    </w:p>
    <w:p w14:paraId="61406876" w14:textId="77777777" w:rsidR="003B1E76" w:rsidRPr="001D1635" w:rsidRDefault="003B1E76">
      <w:pPr>
        <w:spacing w:after="0"/>
        <w:rPr>
          <w:ins w:id="7479" w:author="Isa" w:date="2011-05-29T04:44:00Z"/>
        </w:rPr>
        <w:pPrChange w:id="7480" w:author="Isa" w:date="2011-05-29T05:08:00Z">
          <w:pPr>
            <w:pStyle w:val="Cabealho1"/>
          </w:pPr>
        </w:pPrChange>
      </w:pPr>
    </w:p>
    <w:p w14:paraId="65EB5CC9" w14:textId="7926D273" w:rsidR="001F2417" w:rsidRPr="001D1635" w:rsidRDefault="0058678D">
      <w:pPr>
        <w:spacing w:after="0"/>
        <w:ind w:firstLine="708"/>
        <w:rPr>
          <w:ins w:id="7481" w:author="Isa" w:date="2011-05-29T04:23:00Z"/>
        </w:rPr>
        <w:pPrChange w:id="7482" w:author="Isa" w:date="2011-05-29T05:08:00Z">
          <w:pPr>
            <w:pStyle w:val="Cabealho1"/>
          </w:pPr>
        </w:pPrChange>
      </w:pPr>
      <w:ins w:id="7483" w:author="Isa" w:date="2011-05-29T04:44:00Z">
        <w:r>
          <w:t xml:space="preserve">A interface </w:t>
        </w:r>
      </w:ins>
      <w:ins w:id="7484" w:author="Isa" w:date="2011-05-29T04:45:00Z">
        <w:r w:rsidR="006B3790">
          <w:t xml:space="preserve">é </w:t>
        </w:r>
      </w:ins>
      <w:ins w:id="7485" w:author="Isa" w:date="2011-05-29T15:24:00Z">
        <w:r w:rsidR="006B3790">
          <w:t>a camada localizada no topo da hierarquia</w:t>
        </w:r>
      </w:ins>
      <w:ins w:id="7486" w:author="Isa" w:date="2011-05-29T04:47:00Z">
        <w:r>
          <w:t xml:space="preserve">, responsável pela </w:t>
        </w:r>
      </w:ins>
      <w:ins w:id="7487" w:author="Isa" w:date="2011-05-29T04:48:00Z">
        <w:r>
          <w:t xml:space="preserve">interacção do utilizador com a aplicação. Esta camada é a única que </w:t>
        </w:r>
      </w:ins>
      <w:ins w:id="7488" w:author="Isa" w:date="2011-05-29T04:49:00Z">
        <w:r>
          <w:t>está</w:t>
        </w:r>
      </w:ins>
      <w:ins w:id="7489" w:author="Isa" w:date="2011-05-29T04:48:00Z">
        <w:r>
          <w:t xml:space="preserve"> perceptível ao utilizador,</w:t>
        </w:r>
      </w:ins>
      <w:ins w:id="7490" w:author="Isa" w:date="2011-05-29T04:49:00Z">
        <w:r>
          <w:t xml:space="preserve"> permitindo-o comunicar com o sistema. A interface </w:t>
        </w:r>
      </w:ins>
      <w:ins w:id="7491" w:author="Isa" w:date="2011-05-29T15:30:00Z">
        <w:r w:rsidR="00652F33">
          <w:t xml:space="preserve">foi construída a partir </w:t>
        </w:r>
      </w:ins>
      <w:ins w:id="7492" w:author="Isa" w:date="2011-05-29T04:45:00Z">
        <w:r>
          <w:t xml:space="preserve">de Windows </w:t>
        </w:r>
        <w:proofErr w:type="spellStart"/>
        <w:r>
          <w:t>Forms</w:t>
        </w:r>
        <w:proofErr w:type="spellEnd"/>
        <w:r>
          <w:t>.</w:t>
        </w:r>
      </w:ins>
    </w:p>
    <w:p w14:paraId="7FFC6813" w14:textId="77777777" w:rsidR="003B1E76" w:rsidRDefault="003B1E76">
      <w:pPr>
        <w:jc w:val="left"/>
        <w:rPr>
          <w:ins w:id="7493" w:author="Isa" w:date="2011-05-29T05:07:00Z"/>
          <w:rFonts w:asciiTheme="majorHAnsi" w:eastAsiaTheme="majorEastAsia" w:hAnsiTheme="majorHAnsi" w:cstheme="majorBidi"/>
          <w:b/>
          <w:bCs/>
          <w:color w:val="943634" w:themeColor="accent2" w:themeShade="BF"/>
          <w:sz w:val="28"/>
          <w:szCs w:val="28"/>
        </w:rPr>
      </w:pPr>
      <w:ins w:id="7494" w:author="Isa" w:date="2011-05-29T05:07:00Z">
        <w:r>
          <w:br w:type="page"/>
        </w:r>
      </w:ins>
    </w:p>
    <w:p w14:paraId="5CE57E95" w14:textId="7EF45F63" w:rsidR="00912A48" w:rsidRDefault="0007356F">
      <w:pPr>
        <w:pStyle w:val="Cabealho1"/>
        <w:rPr>
          <w:ins w:id="7495" w:author="Isa" w:date="2011-05-29T05:08:00Z"/>
        </w:rPr>
        <w:pPrChange w:id="7496" w:author="Isa" w:date="2011-05-29T05:05:00Z">
          <w:pPr>
            <w:jc w:val="left"/>
          </w:pPr>
        </w:pPrChange>
      </w:pPr>
      <w:ins w:id="7497" w:author="Isa" w:date="2011-05-29T04:55:00Z">
        <w:r w:rsidRPr="0007356F">
          <w:rPr>
            <w:rPrChange w:id="7498" w:author="Isa" w:date="2011-05-29T05:00:00Z">
              <w:rPr>
                <w:color w:val="632423" w:themeColor="accent2" w:themeShade="80"/>
                <w:lang w:val="en-US"/>
              </w:rPr>
            </w:rPrChange>
          </w:rPr>
          <w:lastRenderedPageBreak/>
          <w:t>12.3 Base de dados</w:t>
        </w:r>
      </w:ins>
    </w:p>
    <w:p w14:paraId="710CD69E" w14:textId="77777777" w:rsidR="003B1E76" w:rsidRPr="003B1E76" w:rsidRDefault="003B1E76">
      <w:pPr>
        <w:spacing w:after="0"/>
        <w:rPr>
          <w:ins w:id="7499" w:author="Isa" w:date="2011-05-29T04:55:00Z"/>
          <w:rPrChange w:id="7500" w:author="Isa" w:date="2011-05-29T05:08:00Z">
            <w:rPr>
              <w:ins w:id="7501" w:author="Isa" w:date="2011-05-29T04:55:00Z"/>
              <w:rFonts w:asciiTheme="majorHAnsi" w:eastAsiaTheme="majorEastAsia" w:hAnsiTheme="majorHAnsi" w:cstheme="majorBidi"/>
              <w:b/>
              <w:bCs/>
              <w:color w:val="632423" w:themeColor="accent2" w:themeShade="80"/>
              <w:lang w:val="en-US"/>
            </w:rPr>
          </w:rPrChange>
        </w:rPr>
        <w:pPrChange w:id="7502" w:author="Isa" w:date="2011-05-29T05:08:00Z">
          <w:pPr>
            <w:jc w:val="left"/>
          </w:pPr>
        </w:pPrChange>
      </w:pPr>
    </w:p>
    <w:p w14:paraId="4E731B93" w14:textId="19BCED73" w:rsidR="0007356F" w:rsidRDefault="0007356F">
      <w:pPr>
        <w:spacing w:after="0"/>
        <w:ind w:firstLine="708"/>
        <w:rPr>
          <w:ins w:id="7503" w:author="Isa" w:date="2011-05-29T17:29:00Z"/>
        </w:rPr>
        <w:pPrChange w:id="7504" w:author="Isa" w:date="2011-05-29T05:08:00Z">
          <w:pPr>
            <w:jc w:val="left"/>
          </w:pPr>
        </w:pPrChange>
      </w:pPr>
      <w:ins w:id="7505" w:author="Isa" w:date="2011-05-29T05:02:00Z">
        <w:r>
          <w:t xml:space="preserve">A nossa aplicação é </w:t>
        </w:r>
      </w:ins>
      <w:ins w:id="7506" w:author="Isa" w:date="2011-05-29T05:03:00Z">
        <w:r>
          <w:t>constituída</w:t>
        </w:r>
      </w:ins>
      <w:ins w:id="7507" w:author="Isa" w:date="2011-05-29T05:02:00Z">
        <w:r>
          <w:t xml:space="preserve"> </w:t>
        </w:r>
      </w:ins>
      <w:ins w:id="7508" w:author="Isa" w:date="2011-05-29T05:03:00Z">
        <w:r>
          <w:t xml:space="preserve">com 4 tabelas: </w:t>
        </w:r>
        <w:proofErr w:type="spellStart"/>
        <w:r w:rsidR="00710C0A">
          <w:t>user</w:t>
        </w:r>
        <w:proofErr w:type="spellEnd"/>
        <w:r w:rsidR="00E46D31">
          <w:t xml:space="preserve">, </w:t>
        </w:r>
        <w:proofErr w:type="spellStart"/>
        <w:r w:rsidR="00E46D31">
          <w:t>c</w:t>
        </w:r>
      </w:ins>
      <w:ins w:id="7509" w:author="Isa" w:date="2011-05-29T18:22:00Z">
        <w:r w:rsidR="00B60E70">
          <w:t>h</w:t>
        </w:r>
      </w:ins>
      <w:ins w:id="7510" w:author="Isa" w:date="2011-05-29T05:03:00Z">
        <w:r w:rsidR="00E46D31">
          <w:t>aracteristics</w:t>
        </w:r>
        <w:proofErr w:type="spellEnd"/>
        <w:r w:rsidR="00E46D31">
          <w:t>,</w:t>
        </w:r>
      </w:ins>
      <w:ins w:id="7511" w:author="Isa" w:date="2011-05-29T17:28:00Z">
        <w:r w:rsidR="00E46D31" w:rsidRPr="00E46D31">
          <w:t xml:space="preserve"> </w:t>
        </w:r>
        <w:proofErr w:type="gramStart"/>
        <w:r w:rsidR="00710C0A">
          <w:t>software</w:t>
        </w:r>
        <w:proofErr w:type="gramEnd"/>
        <w:r w:rsidR="00E46D31">
          <w:t xml:space="preserve"> e </w:t>
        </w:r>
      </w:ins>
      <w:proofErr w:type="spellStart"/>
      <w:ins w:id="7512" w:author="Isa" w:date="2011-05-29T17:29:00Z">
        <w:r w:rsidR="00710C0A">
          <w:t>software</w:t>
        </w:r>
      </w:ins>
      <w:ins w:id="7513" w:author="Isa" w:date="2011-05-29T18:04:00Z">
        <w:r w:rsidR="00710C0A">
          <w:t>_list</w:t>
        </w:r>
      </w:ins>
      <w:proofErr w:type="spellEnd"/>
      <w:ins w:id="7514" w:author="Isa" w:date="2011-05-29T17:29:00Z">
        <w:r w:rsidR="00E46D31">
          <w:t>.</w:t>
        </w:r>
      </w:ins>
    </w:p>
    <w:p w14:paraId="7A437CE5" w14:textId="77777777" w:rsidR="00E46D31" w:rsidRDefault="00E46D31">
      <w:pPr>
        <w:spacing w:after="0"/>
        <w:ind w:firstLine="708"/>
        <w:rPr>
          <w:ins w:id="7515" w:author="Isa" w:date="2011-05-29T17:30:00Z"/>
        </w:rPr>
        <w:pPrChange w:id="7516" w:author="Isa" w:date="2011-05-29T05:08:00Z">
          <w:pPr>
            <w:jc w:val="left"/>
          </w:pPr>
        </w:pPrChange>
      </w:pPr>
    </w:p>
    <w:p w14:paraId="578A1579" w14:textId="483FA5A4" w:rsidR="00E46D31" w:rsidRDefault="00E46D31">
      <w:pPr>
        <w:spacing w:after="0"/>
        <w:ind w:firstLine="708"/>
        <w:rPr>
          <w:ins w:id="7517" w:author="Isa" w:date="2011-05-29T18:12:00Z"/>
        </w:rPr>
        <w:pPrChange w:id="7518" w:author="Isa" w:date="2011-05-29T05:08:00Z">
          <w:pPr>
            <w:jc w:val="left"/>
          </w:pPr>
        </w:pPrChange>
      </w:pPr>
      <w:ins w:id="7519" w:author="Isa" w:date="2011-05-29T17:30:00Z">
        <w:r>
          <w:t>1.</w:t>
        </w:r>
      </w:ins>
      <w:ins w:id="7520" w:author="Isa" w:date="2011-05-29T18:54:00Z">
        <w:r w:rsidR="00A15781">
          <w:t xml:space="preserve">Tabela </w:t>
        </w:r>
      </w:ins>
      <w:proofErr w:type="spellStart"/>
      <w:ins w:id="7521" w:author="Isa" w:date="2011-05-29T18:12:00Z">
        <w:r w:rsidR="00710C0A">
          <w:t>User</w:t>
        </w:r>
        <w:proofErr w:type="spellEnd"/>
      </w:ins>
    </w:p>
    <w:p w14:paraId="6B5D9B9B" w14:textId="42010269" w:rsidR="00710C0A" w:rsidRDefault="00B60E70">
      <w:pPr>
        <w:spacing w:after="0"/>
        <w:ind w:firstLine="708"/>
        <w:rPr>
          <w:ins w:id="7522" w:author="Isa" w:date="2011-05-29T18:19:00Z"/>
        </w:rPr>
        <w:pPrChange w:id="7523" w:author="Isa" w:date="2011-05-29T05:08:00Z">
          <w:pPr>
            <w:jc w:val="left"/>
          </w:pPr>
        </w:pPrChange>
      </w:pPr>
      <w:ins w:id="7524" w:author="Isa" w:date="2011-05-29T18:15:00Z">
        <w:r>
          <w:t>Esta tabela cont</w:t>
        </w:r>
      </w:ins>
      <w:ins w:id="7525" w:author="Isa" w:date="2011-05-29T18:16:00Z">
        <w:r>
          <w:t>ém os utilizadores registados no sistema. Sempre que uma nova entidade efectua o</w:t>
        </w:r>
      </w:ins>
      <w:ins w:id="7526" w:author="Isa" w:date="2011-05-29T18:17:00Z">
        <w:r>
          <w:t xml:space="preserve"> seu</w:t>
        </w:r>
      </w:ins>
      <w:ins w:id="7527" w:author="Isa" w:date="2011-05-29T18:16:00Z">
        <w:r>
          <w:t xml:space="preserve"> registo, os seus dados s</w:t>
        </w:r>
      </w:ins>
      <w:ins w:id="7528" w:author="Isa" w:date="2011-05-29T18:17:00Z">
        <w:r>
          <w:t>ão acrescentados nesta tabela.</w:t>
        </w:r>
      </w:ins>
    </w:p>
    <w:p w14:paraId="541A9831" w14:textId="2A6AA683" w:rsidR="00B60E70" w:rsidRDefault="00B60E70">
      <w:pPr>
        <w:spacing w:after="0"/>
        <w:ind w:firstLine="708"/>
        <w:rPr>
          <w:ins w:id="7529" w:author="Isa" w:date="2011-05-29T18:17:00Z"/>
        </w:rPr>
        <w:pPrChange w:id="7530" w:author="Isa" w:date="2011-05-29T05:08:00Z">
          <w:pPr>
            <w:jc w:val="left"/>
          </w:pPr>
        </w:pPrChange>
      </w:pPr>
      <w:ins w:id="7531" w:author="Isa" w:date="2011-05-29T18:18:00Z">
        <w:r>
          <w:rPr>
            <w:noProof/>
          </w:rPr>
          <w:drawing>
            <wp:anchor distT="0" distB="0" distL="114300" distR="114300" simplePos="0" relativeHeight="251662336" behindDoc="0" locked="0" layoutInCell="1" allowOverlap="1" wp14:anchorId="56A99313" wp14:editId="4485C9A4">
              <wp:simplePos x="0" y="0"/>
              <wp:positionH relativeFrom="column">
                <wp:posOffset>500380</wp:posOffset>
              </wp:positionH>
              <wp:positionV relativeFrom="paragraph">
                <wp:posOffset>202565</wp:posOffset>
              </wp:positionV>
              <wp:extent cx="4410075" cy="1343025"/>
              <wp:effectExtent l="0" t="0" r="9525" b="9525"/>
              <wp:wrapTopAndBottom/>
              <wp:docPr id="24" name="Imagem 24" descr="C:\Users\Isa\Desktop\Imagens para relatorio\Base de dados (tabelas)\user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Isa\Desktop\Imagens para relatorio\Base de dados (tabelas)\user.jpg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4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068"/>
                      <a:stretch/>
                    </pic:blipFill>
                    <pic:spPr bwMode="auto">
                      <a:xfrm>
                        <a:off x="0" y="0"/>
                        <a:ext cx="4410075" cy="13430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p w14:paraId="3BC65B4C" w14:textId="5CF47CF5" w:rsidR="00B60E70" w:rsidRDefault="00B60E70">
      <w:pPr>
        <w:spacing w:after="0"/>
        <w:ind w:firstLine="708"/>
        <w:rPr>
          <w:ins w:id="7532" w:author="Isa" w:date="2011-05-29T17:30:00Z"/>
        </w:rPr>
        <w:pPrChange w:id="7533" w:author="Isa" w:date="2011-05-29T05:08:00Z">
          <w:pPr>
            <w:jc w:val="left"/>
          </w:pPr>
        </w:pPrChange>
      </w:pPr>
    </w:p>
    <w:p w14:paraId="6766AD81" w14:textId="77777777" w:rsidR="00E46D31" w:rsidRDefault="00E46D31">
      <w:pPr>
        <w:spacing w:after="0"/>
        <w:ind w:firstLine="708"/>
        <w:rPr>
          <w:ins w:id="7534" w:author="Isa" w:date="2011-05-29T05:05:00Z"/>
        </w:rPr>
        <w:pPrChange w:id="7535" w:author="Isa" w:date="2011-05-29T05:08:00Z">
          <w:pPr>
            <w:jc w:val="left"/>
          </w:pPr>
        </w:pPrChange>
      </w:pPr>
    </w:p>
    <w:p w14:paraId="7FEE1AE8" w14:textId="1393EBC0" w:rsidR="00B60E70" w:rsidRDefault="00B60E70" w:rsidP="00B60E70">
      <w:pPr>
        <w:ind w:firstLine="708"/>
        <w:rPr>
          <w:ins w:id="7536" w:author="Isa" w:date="2011-05-29T18:22:00Z"/>
        </w:rPr>
        <w:pPrChange w:id="7537" w:author="Isa" w:date="2011-05-29T18:20:00Z">
          <w:pPr>
            <w:jc w:val="left"/>
          </w:pPr>
        </w:pPrChange>
      </w:pPr>
      <w:ins w:id="7538" w:author="Isa" w:date="2011-05-29T18:20:00Z">
        <w:r>
          <w:t>2.</w:t>
        </w:r>
      </w:ins>
      <w:ins w:id="7539" w:author="Isa" w:date="2011-05-29T18:54:00Z">
        <w:r w:rsidR="00A15781">
          <w:t xml:space="preserve"> </w:t>
        </w:r>
      </w:ins>
      <w:ins w:id="7540" w:author="Isa" w:date="2011-05-29T18:55:00Z">
        <w:r w:rsidR="00A15781">
          <w:t xml:space="preserve">Tabela </w:t>
        </w:r>
      </w:ins>
      <w:proofErr w:type="spellStart"/>
      <w:ins w:id="7541" w:author="Isa" w:date="2011-05-29T18:20:00Z">
        <w:r>
          <w:t>C</w:t>
        </w:r>
      </w:ins>
      <w:ins w:id="7542" w:author="Isa" w:date="2011-05-29T18:22:00Z">
        <w:r>
          <w:t>haracteristics</w:t>
        </w:r>
        <w:proofErr w:type="spellEnd"/>
      </w:ins>
    </w:p>
    <w:p w14:paraId="5FCFCD1F" w14:textId="23D2042C" w:rsidR="00B60E70" w:rsidRDefault="00B60E70" w:rsidP="00B60E70">
      <w:pPr>
        <w:ind w:firstLine="708"/>
        <w:rPr>
          <w:ins w:id="7543" w:author="Isa" w:date="2011-05-29T18:26:00Z"/>
        </w:rPr>
        <w:pPrChange w:id="7544" w:author="Isa" w:date="2011-05-29T18:20:00Z">
          <w:pPr>
            <w:jc w:val="left"/>
          </w:pPr>
        </w:pPrChange>
      </w:pPr>
      <w:ins w:id="7545" w:author="Isa" w:date="2011-05-29T18:24:00Z">
        <w:r>
          <w:t>Nesta tabela encontra</w:t>
        </w:r>
      </w:ins>
      <w:ins w:id="7546" w:author="Isa" w:date="2011-05-29T18:25:00Z">
        <w:r>
          <w:t>m</w:t>
        </w:r>
      </w:ins>
      <w:ins w:id="7547" w:author="Isa" w:date="2011-05-29T18:24:00Z">
        <w:r>
          <w:t>-se</w:t>
        </w:r>
      </w:ins>
      <w:ins w:id="7548" w:author="Isa" w:date="2011-05-29T18:25:00Z">
        <w:r>
          <w:t xml:space="preserve"> as possíveis características para avaliar um </w:t>
        </w:r>
        <w:proofErr w:type="gramStart"/>
        <w:r>
          <w:t>software</w:t>
        </w:r>
        <w:proofErr w:type="gramEnd"/>
        <w:r w:rsidR="00271F85">
          <w:t xml:space="preserve">, bem como </w:t>
        </w:r>
      </w:ins>
      <w:ins w:id="7549" w:author="Isa" w:date="2011-05-29T18:36:00Z">
        <w:r w:rsidR="00D46D7D">
          <w:t xml:space="preserve">o tipo e, caso exista, </w:t>
        </w:r>
      </w:ins>
      <w:ins w:id="7550" w:author="Isa" w:date="2011-05-29T18:25:00Z">
        <w:r w:rsidR="00271F85">
          <w:t>a gama de valores que esta caracter</w:t>
        </w:r>
      </w:ins>
      <w:ins w:id="7551" w:author="Isa" w:date="2011-05-29T18:26:00Z">
        <w:r w:rsidR="00271F85">
          <w:t>ística pode tomar.</w:t>
        </w:r>
      </w:ins>
    </w:p>
    <w:p w14:paraId="32D301F5" w14:textId="321659C5" w:rsidR="00271F85" w:rsidRPr="00D46D7D" w:rsidRDefault="00D46D7D" w:rsidP="00271F85">
      <w:pPr>
        <w:ind w:firstLine="708"/>
        <w:rPr>
          <w:ins w:id="7552" w:author="Isa" w:date="2011-05-29T18:21:00Z"/>
          <w:rPrChange w:id="7553" w:author="Isa" w:date="2011-05-29T18:38:00Z">
            <w:rPr>
              <w:ins w:id="7554" w:author="Isa" w:date="2011-05-29T18:21:00Z"/>
            </w:rPr>
          </w:rPrChange>
        </w:rPr>
        <w:pPrChange w:id="7555" w:author="Isa" w:date="2011-05-29T18:29:00Z">
          <w:pPr>
            <w:jc w:val="left"/>
          </w:pPr>
        </w:pPrChange>
      </w:pPr>
      <w:ins w:id="7556" w:author="Isa" w:date="2011-05-29T18:21:00Z">
        <w:r>
          <w:rPr>
            <w:noProof/>
          </w:rPr>
          <w:drawing>
            <wp:anchor distT="0" distB="0" distL="114300" distR="114300" simplePos="0" relativeHeight="251663360" behindDoc="0" locked="0" layoutInCell="1" allowOverlap="1" wp14:anchorId="2FAC1DA3" wp14:editId="742CD5D3">
              <wp:simplePos x="0" y="0"/>
              <wp:positionH relativeFrom="margin">
                <wp:posOffset>280670</wp:posOffset>
              </wp:positionH>
              <wp:positionV relativeFrom="margin">
                <wp:posOffset>5247005</wp:posOffset>
              </wp:positionV>
              <wp:extent cx="5086350" cy="2428875"/>
              <wp:effectExtent l="0" t="0" r="0" b="9525"/>
              <wp:wrapSquare wrapText="bothSides"/>
              <wp:docPr id="31" name="Imagem 31" descr="C:\Users\Isa\Desktop\Imagens para relatorio\Base de dados (tabelas)\caracteristicas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Isa\Desktop\Imagens para relatorio\Base de dados (tabelas)\caracteristicas.jpg"/>
                      <pic:cNvPicPr>
                        <a:picLocks noChangeAspect="1" noChangeArrowheads="1"/>
                      </pic:cNvPicPr>
                    </pic:nvPicPr>
                    <pic:blipFill>
                      <a:blip r:embed="rId4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086350" cy="2428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>
                        <a:softEdge rad="12700"/>
                      </a:effectLst>
                    </pic:spPr>
                  </pic:pic>
                </a:graphicData>
              </a:graphic>
            </wp:anchor>
          </w:drawing>
        </w:r>
      </w:ins>
      <w:ins w:id="7557" w:author="Isa" w:date="2011-05-29T18:26:00Z">
        <w:r w:rsidR="00271F85" w:rsidRPr="00D46D7D">
          <w:rPr>
            <w:rPrChange w:id="7558" w:author="Isa" w:date="2011-05-29T18:38:00Z">
              <w:rPr/>
            </w:rPrChange>
          </w:rPr>
          <w:t>A figura seguinte ilust</w:t>
        </w:r>
      </w:ins>
      <w:ins w:id="7559" w:author="Isa" w:date="2011-05-29T18:29:00Z">
        <w:r w:rsidR="00271F85" w:rsidRPr="00D46D7D">
          <w:rPr>
            <w:rPrChange w:id="7560" w:author="Isa" w:date="2011-05-29T18:38:00Z">
              <w:rPr/>
            </w:rPrChange>
          </w:rPr>
          <w:t>r</w:t>
        </w:r>
      </w:ins>
      <w:ins w:id="7561" w:author="Isa" w:date="2011-05-29T18:26:00Z">
        <w:r w:rsidR="00271F85" w:rsidRPr="00D46D7D">
          <w:rPr>
            <w:rPrChange w:id="7562" w:author="Isa" w:date="2011-05-29T18:38:00Z">
              <w:rPr/>
            </w:rPrChange>
          </w:rPr>
          <w:t xml:space="preserve">a algumas </w:t>
        </w:r>
      </w:ins>
      <w:ins w:id="7563" w:author="Isa" w:date="2011-05-29T18:31:00Z">
        <w:r w:rsidR="00271F85" w:rsidRPr="00D46D7D">
          <w:rPr>
            <w:rPrChange w:id="7564" w:author="Isa" w:date="2011-05-29T18:38:00Z">
              <w:rPr/>
            </w:rPrChange>
          </w:rPr>
          <w:t>das características</w:t>
        </w:r>
      </w:ins>
      <w:ins w:id="7565" w:author="Isa" w:date="2011-05-29T18:33:00Z">
        <w:r w:rsidRPr="00D46D7D">
          <w:rPr>
            <w:rPrChange w:id="7566" w:author="Isa" w:date="2011-05-29T18:38:00Z">
              <w:rPr>
                <w:lang w:val="en-US"/>
              </w:rPr>
            </w:rPrChange>
          </w:rPr>
          <w:t xml:space="preserve"> existentes, </w:t>
        </w:r>
      </w:ins>
      <w:ins w:id="7567" w:author="Isa" w:date="2011-05-29T18:38:00Z">
        <w:r w:rsidRPr="00D46D7D">
          <w:rPr>
            <w:rPrChange w:id="7568" w:author="Isa" w:date="2011-05-29T18:38:00Z">
              <w:rPr>
                <w:lang w:val="en-US"/>
              </w:rPr>
            </w:rPrChange>
          </w:rPr>
          <w:t>sendo estas</w:t>
        </w:r>
      </w:ins>
      <w:ins w:id="7569" w:author="Isa" w:date="2011-05-29T18:33:00Z">
        <w:r w:rsidR="00271F85" w:rsidRPr="00D46D7D">
          <w:rPr>
            <w:rPrChange w:id="7570" w:author="Isa" w:date="2011-05-29T18:38:00Z">
              <w:rPr/>
            </w:rPrChange>
          </w:rPr>
          <w:t xml:space="preserve"> </w:t>
        </w:r>
      </w:ins>
      <w:ins w:id="7571" w:author="Isa" w:date="2011-05-29T18:34:00Z">
        <w:r w:rsidR="00271F85" w:rsidRPr="00D46D7D">
          <w:rPr>
            <w:rPrChange w:id="7572" w:author="Isa" w:date="2011-05-29T18:38:00Z">
              <w:rPr/>
            </w:rPrChange>
          </w:rPr>
          <w:t>“</w:t>
        </w:r>
        <w:proofErr w:type="spellStart"/>
        <w:r w:rsidR="00271F85" w:rsidRPr="00D46D7D">
          <w:rPr>
            <w:rPrChange w:id="7573" w:author="Isa" w:date="2011-05-29T18:38:00Z">
              <w:rPr/>
            </w:rPrChange>
          </w:rPr>
          <w:t>Compatible</w:t>
        </w:r>
        <w:proofErr w:type="spellEnd"/>
        <w:r w:rsidR="00271F85" w:rsidRPr="00D46D7D">
          <w:rPr>
            <w:rPrChange w:id="7574" w:author="Isa" w:date="2011-05-29T18:38:00Z">
              <w:rPr/>
            </w:rPrChange>
          </w:rPr>
          <w:t xml:space="preserve"> </w:t>
        </w:r>
        <w:proofErr w:type="spellStart"/>
        <w:r w:rsidR="00271F85" w:rsidRPr="00D46D7D">
          <w:rPr>
            <w:rPrChange w:id="7575" w:author="Isa" w:date="2011-05-29T18:38:00Z">
              <w:rPr/>
            </w:rPrChange>
          </w:rPr>
          <w:t>operating</w:t>
        </w:r>
        <w:proofErr w:type="spellEnd"/>
        <w:r w:rsidR="00271F85" w:rsidRPr="00D46D7D">
          <w:rPr>
            <w:rPrChange w:id="7576" w:author="Isa" w:date="2011-05-29T18:38:00Z">
              <w:rPr/>
            </w:rPrChange>
          </w:rPr>
          <w:t xml:space="preserve"> </w:t>
        </w:r>
        <w:proofErr w:type="spellStart"/>
        <w:r w:rsidR="00271F85" w:rsidRPr="00D46D7D">
          <w:rPr>
            <w:rPrChange w:id="7577" w:author="Isa" w:date="2011-05-29T18:38:00Z">
              <w:rPr/>
            </w:rPrChange>
          </w:rPr>
          <w:t>systems</w:t>
        </w:r>
        <w:proofErr w:type="spellEnd"/>
        <w:r w:rsidR="00271F85" w:rsidRPr="00D46D7D">
          <w:rPr>
            <w:rPrChange w:id="7578" w:author="Isa" w:date="2011-05-29T18:38:00Z">
              <w:rPr/>
            </w:rPrChange>
          </w:rPr>
          <w:t>”, “</w:t>
        </w:r>
        <w:proofErr w:type="spellStart"/>
        <w:r w:rsidR="00271F85" w:rsidRPr="00D46D7D">
          <w:rPr>
            <w:rPrChange w:id="7579" w:author="Isa" w:date="2011-05-29T18:38:00Z">
              <w:rPr/>
            </w:rPrChange>
          </w:rPr>
          <w:t>Cost</w:t>
        </w:r>
        <w:proofErr w:type="spellEnd"/>
        <w:r w:rsidR="00271F85" w:rsidRPr="00D46D7D">
          <w:rPr>
            <w:rPrChange w:id="7580" w:author="Isa" w:date="2011-05-29T18:38:00Z">
              <w:rPr/>
            </w:rPrChange>
          </w:rPr>
          <w:t>”, “</w:t>
        </w:r>
        <w:proofErr w:type="spellStart"/>
        <w:r w:rsidR="00271F85" w:rsidRPr="00D46D7D">
          <w:rPr>
            <w:rPrChange w:id="7581" w:author="Isa" w:date="2011-05-29T18:38:00Z">
              <w:rPr/>
            </w:rPrChange>
          </w:rPr>
          <w:t>Ineraction</w:t>
        </w:r>
        <w:proofErr w:type="spellEnd"/>
        <w:r w:rsidR="00271F85" w:rsidRPr="00D46D7D">
          <w:rPr>
            <w:rPrChange w:id="7582" w:author="Isa" w:date="2011-05-29T18:38:00Z">
              <w:rPr/>
            </w:rPrChange>
          </w:rPr>
          <w:t xml:space="preserve"> </w:t>
        </w:r>
        <w:proofErr w:type="spellStart"/>
        <w:r w:rsidR="00271F85" w:rsidRPr="00D46D7D">
          <w:rPr>
            <w:rPrChange w:id="7583" w:author="Isa" w:date="2011-05-29T18:38:00Z">
              <w:rPr/>
            </w:rPrChange>
          </w:rPr>
          <w:t>with</w:t>
        </w:r>
        <w:proofErr w:type="spellEnd"/>
        <w:r w:rsidR="00271F85" w:rsidRPr="00D46D7D">
          <w:rPr>
            <w:rPrChange w:id="7584" w:author="Isa" w:date="2011-05-29T18:38:00Z">
              <w:rPr/>
            </w:rPrChange>
          </w:rPr>
          <w:t xml:space="preserve"> </w:t>
        </w:r>
        <w:proofErr w:type="spellStart"/>
        <w:r w:rsidR="00271F85" w:rsidRPr="00D46D7D">
          <w:rPr>
            <w:rPrChange w:id="7585" w:author="Isa" w:date="2011-05-29T18:38:00Z">
              <w:rPr/>
            </w:rPrChange>
          </w:rPr>
          <w:t>the</w:t>
        </w:r>
        <w:proofErr w:type="spellEnd"/>
        <w:r w:rsidR="00271F85" w:rsidRPr="00D46D7D">
          <w:rPr>
            <w:rPrChange w:id="7586" w:author="Isa" w:date="2011-05-29T18:38:00Z">
              <w:rPr/>
            </w:rPrChange>
          </w:rPr>
          <w:t xml:space="preserve"> </w:t>
        </w:r>
        <w:proofErr w:type="spellStart"/>
        <w:r w:rsidR="00271F85" w:rsidRPr="00D46D7D">
          <w:rPr>
            <w:rPrChange w:id="7587" w:author="Isa" w:date="2011-05-29T18:38:00Z">
              <w:rPr/>
            </w:rPrChange>
          </w:rPr>
          <w:t>user</w:t>
        </w:r>
        <w:proofErr w:type="spellEnd"/>
        <w:r w:rsidR="00271F85" w:rsidRPr="00D46D7D">
          <w:rPr>
            <w:rPrChange w:id="7588" w:author="Isa" w:date="2011-05-29T18:38:00Z">
              <w:rPr/>
            </w:rPrChange>
          </w:rPr>
          <w:t>”, “</w:t>
        </w:r>
        <w:proofErr w:type="spellStart"/>
        <w:r w:rsidR="00271F85" w:rsidRPr="00D46D7D">
          <w:rPr>
            <w:rPrChange w:id="7589" w:author="Isa" w:date="2011-05-29T18:38:00Z">
              <w:rPr/>
            </w:rPrChange>
          </w:rPr>
          <w:t>Manuals</w:t>
        </w:r>
        <w:proofErr w:type="spellEnd"/>
        <w:r w:rsidR="00271F85" w:rsidRPr="00D46D7D">
          <w:rPr>
            <w:rPrChange w:id="7590" w:author="Isa" w:date="2011-05-29T18:38:00Z">
              <w:rPr/>
            </w:rPrChange>
          </w:rPr>
          <w:t xml:space="preserve"> </w:t>
        </w:r>
        <w:proofErr w:type="spellStart"/>
        <w:r w:rsidR="00271F85" w:rsidRPr="00D46D7D">
          <w:rPr>
            <w:rPrChange w:id="7591" w:author="Isa" w:date="2011-05-29T18:38:00Z">
              <w:rPr/>
            </w:rPrChange>
          </w:rPr>
          <w:t>and</w:t>
        </w:r>
        <w:proofErr w:type="spellEnd"/>
        <w:r w:rsidR="00271F85" w:rsidRPr="00D46D7D">
          <w:rPr>
            <w:rPrChange w:id="7592" w:author="Isa" w:date="2011-05-29T18:38:00Z">
              <w:rPr/>
            </w:rPrChange>
          </w:rPr>
          <w:t xml:space="preserve"> </w:t>
        </w:r>
        <w:proofErr w:type="spellStart"/>
        <w:r w:rsidR="00271F85" w:rsidRPr="00D46D7D">
          <w:rPr>
            <w:rPrChange w:id="7593" w:author="Isa" w:date="2011-05-29T18:38:00Z">
              <w:rPr/>
            </w:rPrChange>
          </w:rPr>
          <w:t>Tutorials</w:t>
        </w:r>
        <w:proofErr w:type="spellEnd"/>
        <w:r w:rsidR="00271F85" w:rsidRPr="00D46D7D">
          <w:rPr>
            <w:rPrChange w:id="7594" w:author="Isa" w:date="2011-05-29T18:38:00Z">
              <w:rPr/>
            </w:rPrChange>
          </w:rPr>
          <w:t>”, “</w:t>
        </w:r>
        <w:proofErr w:type="spellStart"/>
        <w:r w:rsidR="00271F85" w:rsidRPr="00D46D7D">
          <w:rPr>
            <w:rPrChange w:id="7595" w:author="Isa" w:date="2011-05-29T18:38:00Z">
              <w:rPr/>
            </w:rPrChange>
          </w:rPr>
          <w:t>Examples</w:t>
        </w:r>
        <w:proofErr w:type="spellEnd"/>
        <w:r w:rsidR="00271F85" w:rsidRPr="00D46D7D">
          <w:rPr>
            <w:rPrChange w:id="7596" w:author="Isa" w:date="2011-05-29T18:38:00Z">
              <w:rPr/>
            </w:rPrChange>
          </w:rPr>
          <w:t xml:space="preserve"> </w:t>
        </w:r>
        <w:proofErr w:type="spellStart"/>
        <w:r w:rsidR="00271F85" w:rsidRPr="00D46D7D">
          <w:rPr>
            <w:rPrChange w:id="7597" w:author="Isa" w:date="2011-05-29T18:38:00Z">
              <w:rPr/>
            </w:rPrChange>
          </w:rPr>
          <w:t>through</w:t>
        </w:r>
        <w:proofErr w:type="spellEnd"/>
        <w:r w:rsidR="00271F85" w:rsidRPr="00D46D7D">
          <w:rPr>
            <w:rPrChange w:id="7598" w:author="Isa" w:date="2011-05-29T18:38:00Z">
              <w:rPr/>
            </w:rPrChange>
          </w:rPr>
          <w:t xml:space="preserve"> </w:t>
        </w:r>
        <w:proofErr w:type="spellStart"/>
        <w:r w:rsidR="00271F85" w:rsidRPr="00D46D7D">
          <w:rPr>
            <w:rPrChange w:id="7599" w:author="Isa" w:date="2011-05-29T18:38:00Z">
              <w:rPr/>
            </w:rPrChange>
          </w:rPr>
          <w:t>applications</w:t>
        </w:r>
        <w:proofErr w:type="spellEnd"/>
        <w:r w:rsidR="00271F85" w:rsidRPr="00D46D7D">
          <w:rPr>
            <w:rPrChange w:id="7600" w:author="Isa" w:date="2011-05-29T18:38:00Z">
              <w:rPr/>
            </w:rPrChange>
          </w:rPr>
          <w:t>”</w:t>
        </w:r>
      </w:ins>
      <w:ins w:id="7601" w:author="Isa" w:date="2011-05-29T18:35:00Z">
        <w:r w:rsidR="00271F85" w:rsidRPr="00D46D7D">
          <w:rPr>
            <w:rPrChange w:id="7602" w:author="Isa" w:date="2011-05-29T18:38:00Z">
              <w:rPr/>
            </w:rPrChange>
          </w:rPr>
          <w:t>, “</w:t>
        </w:r>
        <w:proofErr w:type="gramStart"/>
        <w:r w:rsidR="00271F85" w:rsidRPr="00D46D7D">
          <w:rPr>
            <w:rPrChange w:id="7603" w:author="Isa" w:date="2011-05-29T18:38:00Z">
              <w:rPr/>
            </w:rPrChange>
          </w:rPr>
          <w:t>on-line</w:t>
        </w:r>
        <w:proofErr w:type="gramEnd"/>
        <w:r w:rsidR="00271F85" w:rsidRPr="00D46D7D">
          <w:rPr>
            <w:rPrChange w:id="7604" w:author="Isa" w:date="2011-05-29T18:38:00Z">
              <w:rPr/>
            </w:rPrChange>
          </w:rPr>
          <w:t xml:space="preserve"> </w:t>
        </w:r>
        <w:proofErr w:type="spellStart"/>
        <w:r w:rsidR="00271F85" w:rsidRPr="00D46D7D">
          <w:rPr>
            <w:rPrChange w:id="7605" w:author="Isa" w:date="2011-05-29T18:38:00Z">
              <w:rPr/>
            </w:rPrChange>
          </w:rPr>
          <w:t>Help</w:t>
        </w:r>
        <w:proofErr w:type="spellEnd"/>
        <w:r w:rsidR="00271F85" w:rsidRPr="00D46D7D">
          <w:rPr>
            <w:rPrChange w:id="7606" w:author="Isa" w:date="2011-05-29T18:38:00Z">
              <w:rPr/>
            </w:rPrChange>
          </w:rPr>
          <w:t>” e</w:t>
        </w:r>
      </w:ins>
      <w:ins w:id="7607" w:author="Isa" w:date="2011-05-29T18:38:00Z">
        <w:r w:rsidRPr="00D46D7D">
          <w:rPr>
            <w:rPrChange w:id="7608" w:author="Isa" w:date="2011-05-29T18:38:00Z">
              <w:rPr>
                <w:lang w:val="en-US"/>
              </w:rPr>
            </w:rPrChange>
          </w:rPr>
          <w:t>, por fim,</w:t>
        </w:r>
      </w:ins>
      <w:ins w:id="7609" w:author="Isa" w:date="2011-05-29T18:35:00Z">
        <w:r w:rsidR="00271F85" w:rsidRPr="00D46D7D">
          <w:rPr>
            <w:rPrChange w:id="7610" w:author="Isa" w:date="2011-05-29T18:38:00Z">
              <w:rPr>
                <w:lang w:val="en-US"/>
              </w:rPr>
            </w:rPrChange>
          </w:rPr>
          <w:t xml:space="preserve"> “</w:t>
        </w:r>
        <w:proofErr w:type="spellStart"/>
        <w:r w:rsidR="00271F85" w:rsidRPr="00D46D7D">
          <w:rPr>
            <w:rPrChange w:id="7611" w:author="Isa" w:date="2011-05-29T18:38:00Z">
              <w:rPr>
                <w:lang w:val="en-US"/>
              </w:rPr>
            </w:rPrChange>
          </w:rPr>
          <w:t>Free</w:t>
        </w:r>
        <w:proofErr w:type="spellEnd"/>
        <w:r w:rsidR="00271F85" w:rsidRPr="00D46D7D">
          <w:rPr>
            <w:rPrChange w:id="7612" w:author="Isa" w:date="2011-05-29T18:38:00Z">
              <w:rPr>
                <w:lang w:val="en-US"/>
              </w:rPr>
            </w:rPrChange>
          </w:rPr>
          <w:t xml:space="preserve"> </w:t>
        </w:r>
        <w:proofErr w:type="spellStart"/>
        <w:r w:rsidR="00271F85" w:rsidRPr="00D46D7D">
          <w:rPr>
            <w:rPrChange w:id="7613" w:author="Isa" w:date="2011-05-29T18:38:00Z">
              <w:rPr>
                <w:lang w:val="en-US"/>
              </w:rPr>
            </w:rPrChange>
          </w:rPr>
          <w:t>version</w:t>
        </w:r>
        <w:proofErr w:type="spellEnd"/>
        <w:r w:rsidR="00271F85" w:rsidRPr="00D46D7D">
          <w:rPr>
            <w:rPrChange w:id="7614" w:author="Isa" w:date="2011-05-29T18:38:00Z">
              <w:rPr>
                <w:lang w:val="en-US"/>
              </w:rPr>
            </w:rPrChange>
          </w:rPr>
          <w:t>”.</w:t>
        </w:r>
      </w:ins>
    </w:p>
    <w:p w14:paraId="11FBD635" w14:textId="28AA31CA" w:rsidR="00B60E70" w:rsidRPr="00D46D7D" w:rsidRDefault="00B60E70" w:rsidP="00B60E70">
      <w:pPr>
        <w:ind w:firstLine="708"/>
        <w:rPr>
          <w:ins w:id="7615" w:author="Isa" w:date="2011-05-29T18:18:00Z"/>
          <w:rPrChange w:id="7616" w:author="Isa" w:date="2011-05-29T18:38:00Z">
            <w:rPr>
              <w:ins w:id="7617" w:author="Isa" w:date="2011-05-29T18:18:00Z"/>
            </w:rPr>
          </w:rPrChange>
        </w:rPr>
        <w:pPrChange w:id="7618" w:author="Isa" w:date="2011-05-29T18:20:00Z">
          <w:pPr>
            <w:jc w:val="left"/>
          </w:pPr>
        </w:pPrChange>
      </w:pPr>
    </w:p>
    <w:p w14:paraId="41FD0DAE" w14:textId="77777777" w:rsidR="00B60E70" w:rsidRPr="00D46D7D" w:rsidRDefault="00B60E70">
      <w:pPr>
        <w:rPr>
          <w:ins w:id="7619" w:author="Isa" w:date="2011-05-29T18:18:00Z"/>
          <w:rPrChange w:id="7620" w:author="Isa" w:date="2011-05-29T18:38:00Z">
            <w:rPr>
              <w:ins w:id="7621" w:author="Isa" w:date="2011-05-29T18:18:00Z"/>
            </w:rPr>
          </w:rPrChange>
        </w:rPr>
        <w:pPrChange w:id="7622" w:author="Isa" w:date="2011-05-29T05:05:00Z">
          <w:pPr>
            <w:jc w:val="left"/>
          </w:pPr>
        </w:pPrChange>
      </w:pPr>
    </w:p>
    <w:p w14:paraId="5CE5D46B" w14:textId="3002BFC8" w:rsidR="003B1E76" w:rsidRPr="00D46D7D" w:rsidRDefault="003B1E76">
      <w:pPr>
        <w:rPr>
          <w:ins w:id="7623" w:author="Isa" w:date="2011-05-29T04:23:00Z"/>
          <w:rPrChange w:id="7624" w:author="Isa" w:date="2011-05-29T18:38:00Z">
            <w:rPr>
              <w:ins w:id="7625" w:author="Isa" w:date="2011-05-29T04:23:00Z"/>
              <w:rFonts w:asciiTheme="majorHAnsi" w:eastAsiaTheme="majorEastAsia" w:hAnsiTheme="majorHAnsi" w:cstheme="majorBidi"/>
              <w:b/>
              <w:bCs/>
              <w:color w:val="943634" w:themeColor="accent2" w:themeShade="BF"/>
              <w:sz w:val="28"/>
              <w:szCs w:val="28"/>
            </w:rPr>
          </w:rPrChange>
        </w:rPr>
        <w:pPrChange w:id="7626" w:author="Isa" w:date="2011-05-29T05:05:00Z">
          <w:pPr>
            <w:jc w:val="left"/>
          </w:pPr>
        </w:pPrChange>
      </w:pPr>
    </w:p>
    <w:p w14:paraId="69F3D23D" w14:textId="0909E2E5" w:rsidR="00912A48" w:rsidRDefault="00912A48" w:rsidP="00D46D7D">
      <w:pPr>
        <w:ind w:firstLine="708"/>
        <w:jc w:val="left"/>
        <w:rPr>
          <w:ins w:id="7627" w:author="Isa" w:date="2011-05-29T18:39:00Z"/>
        </w:rPr>
        <w:pPrChange w:id="7628" w:author="Isa" w:date="2011-05-29T18:39:00Z">
          <w:pPr>
            <w:jc w:val="left"/>
          </w:pPr>
        </w:pPrChange>
      </w:pPr>
      <w:ins w:id="7629" w:author="Isa" w:date="2011-05-29T04:24:00Z">
        <w:r w:rsidRPr="00D46D7D">
          <w:rPr>
            <w:rPrChange w:id="7630" w:author="Isa" w:date="2011-05-29T18:38:00Z">
              <w:rPr/>
            </w:rPrChange>
          </w:rPr>
          <w:br w:type="page"/>
        </w:r>
      </w:ins>
      <w:ins w:id="7631" w:author="Isa" w:date="2011-05-29T18:39:00Z">
        <w:r w:rsidR="00D46D7D">
          <w:lastRenderedPageBreak/>
          <w:t>3.</w:t>
        </w:r>
      </w:ins>
      <w:ins w:id="7632" w:author="Isa" w:date="2011-05-29T18:55:00Z">
        <w:r w:rsidR="00A15781" w:rsidRPr="00A15781">
          <w:t xml:space="preserve"> </w:t>
        </w:r>
        <w:r w:rsidR="00A15781">
          <w:t xml:space="preserve">Tabela </w:t>
        </w:r>
      </w:ins>
      <w:ins w:id="7633" w:author="Isa" w:date="2011-05-29T18:39:00Z">
        <w:r w:rsidR="00D46D7D">
          <w:t>S</w:t>
        </w:r>
        <w:r w:rsidR="00D46D7D">
          <w:t>oftware</w:t>
        </w:r>
      </w:ins>
    </w:p>
    <w:p w14:paraId="2A789D88" w14:textId="3BCCBA4E" w:rsidR="00D46D7D" w:rsidRDefault="00D46D7D" w:rsidP="00D46D7D">
      <w:pPr>
        <w:ind w:firstLine="708"/>
        <w:jc w:val="left"/>
        <w:rPr>
          <w:ins w:id="7634" w:author="Isa" w:date="2011-05-29T18:45:00Z"/>
        </w:rPr>
        <w:pPrChange w:id="7635" w:author="Isa" w:date="2011-05-29T18:39:00Z">
          <w:pPr>
            <w:jc w:val="left"/>
          </w:pPr>
        </w:pPrChange>
      </w:pPr>
      <w:ins w:id="7636" w:author="Isa" w:date="2011-05-29T18:39:00Z">
        <w:r>
          <w:t xml:space="preserve">Esta tabela </w:t>
        </w:r>
      </w:ins>
      <w:ins w:id="7637" w:author="Isa" w:date="2011-05-29T18:40:00Z">
        <w:r>
          <w:t>armazena</w:t>
        </w:r>
      </w:ins>
      <w:ins w:id="7638" w:author="Isa" w:date="2011-05-29T18:39:00Z">
        <w:r>
          <w:t xml:space="preserve"> </w:t>
        </w:r>
      </w:ins>
      <w:ins w:id="7639" w:author="Isa" w:date="2011-05-29T18:41:00Z">
        <w:r>
          <w:t>tod</w:t>
        </w:r>
      </w:ins>
      <w:ins w:id="7640" w:author="Isa" w:date="2011-05-29T18:39:00Z">
        <w:r>
          <w:t>os</w:t>
        </w:r>
      </w:ins>
      <w:ins w:id="7641" w:author="Isa" w:date="2011-05-29T18:41:00Z">
        <w:r>
          <w:t xml:space="preserve"> os</w:t>
        </w:r>
      </w:ins>
      <w:ins w:id="7642" w:author="Isa" w:date="2011-05-29T18:39:00Z">
        <w:r>
          <w:t xml:space="preserve"> </w:t>
        </w:r>
        <w:proofErr w:type="gramStart"/>
        <w:r>
          <w:t>soft</w:t>
        </w:r>
      </w:ins>
      <w:ins w:id="7643" w:author="Isa" w:date="2011-05-29T18:40:00Z">
        <w:r>
          <w:t>wares</w:t>
        </w:r>
        <w:proofErr w:type="gramEnd"/>
        <w:r>
          <w:t xml:space="preserve"> </w:t>
        </w:r>
      </w:ins>
      <w:ins w:id="7644" w:author="Isa" w:date="2011-05-29T18:41:00Z">
        <w:r>
          <w:t xml:space="preserve">na base de dados. Para além do nome, inclui também o </w:t>
        </w:r>
        <w:proofErr w:type="gramStart"/>
        <w:r w:rsidRPr="00D46D7D">
          <w:rPr>
            <w:i/>
            <w:rPrChange w:id="7645" w:author="Isa" w:date="2011-05-29T18:45:00Z">
              <w:rPr/>
            </w:rPrChange>
          </w:rPr>
          <w:t>link</w:t>
        </w:r>
        <w:proofErr w:type="gramEnd"/>
        <w:r>
          <w:t xml:space="preserve"> para a p</w:t>
        </w:r>
      </w:ins>
      <w:ins w:id="7646" w:author="Isa" w:date="2011-05-29T18:42:00Z">
        <w:r>
          <w:t>ágina principal do website e o</w:t>
        </w:r>
      </w:ins>
      <w:ins w:id="7647" w:author="Isa" w:date="2011-05-29T18:43:00Z">
        <w:r>
          <w:t xml:space="preserve"> referência do proprietário d</w:t>
        </w:r>
      </w:ins>
      <w:ins w:id="7648" w:author="Isa" w:date="2011-05-29T18:45:00Z">
        <w:r>
          <w:t>o</w:t>
        </w:r>
      </w:ins>
      <w:ins w:id="7649" w:author="Isa" w:date="2011-05-29T18:43:00Z">
        <w:r>
          <w:t xml:space="preserve"> software (</w:t>
        </w:r>
      </w:ins>
      <w:ins w:id="7650" w:author="Isa" w:date="2011-05-29T18:44:00Z">
        <w:r>
          <w:t>quem o inseriu na base de dados</w:t>
        </w:r>
      </w:ins>
      <w:ins w:id="7651" w:author="Isa" w:date="2011-05-29T18:43:00Z">
        <w:r>
          <w:t>)</w:t>
        </w:r>
      </w:ins>
      <w:ins w:id="7652" w:author="Isa" w:date="2011-05-29T18:44:00Z">
        <w:r>
          <w:t>, representado por</w:t>
        </w:r>
      </w:ins>
      <w:ins w:id="7653" w:author="Isa" w:date="2011-05-29T18:42:00Z">
        <w:r>
          <w:t xml:space="preserve"> </w:t>
        </w:r>
        <w:proofErr w:type="spellStart"/>
        <w:r w:rsidRPr="00D46D7D">
          <w:rPr>
            <w:i/>
            <w:rPrChange w:id="7654" w:author="Isa" w:date="2011-05-29T18:44:00Z">
              <w:rPr/>
            </w:rPrChange>
          </w:rPr>
          <w:t>username</w:t>
        </w:r>
      </w:ins>
      <w:proofErr w:type="spellEnd"/>
      <w:ins w:id="7655" w:author="Isa" w:date="2011-05-29T18:44:00Z">
        <w:r>
          <w:t>.</w:t>
        </w:r>
      </w:ins>
    </w:p>
    <w:p w14:paraId="52E93651" w14:textId="5099D6BE" w:rsidR="00D46D7D" w:rsidRDefault="00A15781" w:rsidP="00D46D7D">
      <w:pPr>
        <w:ind w:firstLine="708"/>
        <w:jc w:val="left"/>
        <w:rPr>
          <w:ins w:id="7656" w:author="Isa" w:date="2011-05-29T18:39:00Z"/>
        </w:rPr>
        <w:pPrChange w:id="7657" w:author="Isa" w:date="2011-05-29T18:39:00Z">
          <w:pPr>
            <w:jc w:val="left"/>
          </w:pPr>
        </w:pPrChange>
      </w:pPr>
      <w:ins w:id="7658" w:author="Isa" w:date="2011-05-29T18:39:00Z">
        <w:r>
          <w:rPr>
            <w:noProof/>
          </w:rPr>
          <w:drawing>
            <wp:anchor distT="0" distB="0" distL="114300" distR="114300" simplePos="0" relativeHeight="251665408" behindDoc="0" locked="0" layoutInCell="1" allowOverlap="1" wp14:anchorId="21D518C5" wp14:editId="2293A0A0">
              <wp:simplePos x="0" y="0"/>
              <wp:positionH relativeFrom="column">
                <wp:posOffset>-100965</wp:posOffset>
              </wp:positionH>
              <wp:positionV relativeFrom="paragraph">
                <wp:posOffset>481330</wp:posOffset>
              </wp:positionV>
              <wp:extent cx="5525770" cy="2886710"/>
              <wp:effectExtent l="0" t="0" r="0" b="8890"/>
              <wp:wrapTopAndBottom/>
              <wp:docPr id="34" name="Imagem 34" descr="C:\Users\Isa\Desktop\Imagens para relatorio\Base de dados (tabelas)\softwares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Isa\Desktop\Imagens para relatorio\Base de dados (tabelas)\softwares.jpg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4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r="16579" b="38250"/>
                      <a:stretch/>
                    </pic:blipFill>
                    <pic:spPr bwMode="auto">
                      <a:xfrm>
                        <a:off x="0" y="0"/>
                        <a:ext cx="5525770" cy="2886710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31750"/>
                      </a:effectLst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ins w:id="7659" w:author="Isa" w:date="2011-05-29T18:45:00Z">
        <w:r w:rsidR="00D46D7D">
          <w:t xml:space="preserve">A figura ilustra alguns dos </w:t>
        </w:r>
        <w:proofErr w:type="gramStart"/>
        <w:r w:rsidR="00D46D7D">
          <w:t>softwares</w:t>
        </w:r>
        <w:proofErr w:type="gramEnd"/>
        <w:r w:rsidR="00D46D7D">
          <w:t xml:space="preserve"> que </w:t>
        </w:r>
        <w:r>
          <w:t>existem na base de dados.</w:t>
        </w:r>
      </w:ins>
    </w:p>
    <w:p w14:paraId="7BA25589" w14:textId="348AEC59" w:rsidR="00D46D7D" w:rsidRDefault="00D46D7D" w:rsidP="00D46D7D">
      <w:pPr>
        <w:ind w:firstLine="708"/>
        <w:jc w:val="left"/>
        <w:rPr>
          <w:ins w:id="7660" w:author="Isa" w:date="2011-05-29T18:39:00Z"/>
        </w:rPr>
        <w:pPrChange w:id="7661" w:author="Isa" w:date="2011-05-29T18:39:00Z">
          <w:pPr>
            <w:jc w:val="left"/>
          </w:pPr>
        </w:pPrChange>
      </w:pPr>
    </w:p>
    <w:p w14:paraId="488E7296" w14:textId="77777777" w:rsidR="00A15781" w:rsidRDefault="00A15781">
      <w:pPr>
        <w:jc w:val="left"/>
        <w:rPr>
          <w:ins w:id="7662" w:author="Isa" w:date="2011-05-29T18:46:00Z"/>
          <w:rFonts w:asciiTheme="majorHAnsi" w:eastAsiaTheme="majorEastAsia" w:hAnsiTheme="majorHAnsi" w:cstheme="majorBidi"/>
          <w:b/>
          <w:bCs/>
          <w:color w:val="943634" w:themeColor="accent2" w:themeShade="BF"/>
          <w:sz w:val="28"/>
          <w:szCs w:val="28"/>
        </w:rPr>
      </w:pPr>
      <w:ins w:id="7663" w:author="Isa" w:date="2011-05-29T18:46:00Z">
        <w:r>
          <w:rPr>
            <w:rFonts w:asciiTheme="majorHAnsi" w:eastAsiaTheme="majorEastAsia" w:hAnsiTheme="majorHAnsi" w:cstheme="majorBidi"/>
            <w:b/>
            <w:bCs/>
            <w:color w:val="943634" w:themeColor="accent2" w:themeShade="BF"/>
            <w:sz w:val="28"/>
            <w:szCs w:val="28"/>
          </w:rPr>
          <w:tab/>
        </w:r>
      </w:ins>
    </w:p>
    <w:p w14:paraId="4B69366C" w14:textId="770807F5" w:rsidR="00A15781" w:rsidRDefault="00A15781" w:rsidP="00721478">
      <w:pPr>
        <w:ind w:firstLine="708"/>
        <w:rPr>
          <w:ins w:id="7664" w:author="Isa" w:date="2011-05-29T18:50:00Z"/>
        </w:rPr>
        <w:pPrChange w:id="7665" w:author="Isa" w:date="2011-05-29T18:57:00Z">
          <w:pPr>
            <w:jc w:val="left"/>
          </w:pPr>
        </w:pPrChange>
      </w:pPr>
      <w:ins w:id="7666" w:author="Isa" w:date="2011-05-29T18:46:00Z">
        <w:r>
          <w:t>4.</w:t>
        </w:r>
      </w:ins>
      <w:ins w:id="7667" w:author="Isa" w:date="2011-05-29T18:55:00Z">
        <w:r w:rsidRPr="00A15781">
          <w:t xml:space="preserve"> </w:t>
        </w:r>
        <w:r>
          <w:t xml:space="preserve">Tabela </w:t>
        </w:r>
      </w:ins>
      <w:proofErr w:type="spellStart"/>
      <w:ins w:id="7668" w:author="Isa" w:date="2011-05-29T18:46:00Z">
        <w:r>
          <w:t>Software_list</w:t>
        </w:r>
      </w:ins>
      <w:bookmarkStart w:id="7669" w:name="_GoBack"/>
      <w:bookmarkEnd w:id="7669"/>
      <w:proofErr w:type="spellEnd"/>
    </w:p>
    <w:p w14:paraId="732DF7CC" w14:textId="21E03915" w:rsidR="00A15781" w:rsidRDefault="00A15781" w:rsidP="00721478">
      <w:pPr>
        <w:ind w:firstLine="708"/>
        <w:rPr>
          <w:ins w:id="7670" w:author="Isa" w:date="2011-05-29T18:58:00Z"/>
        </w:rPr>
        <w:pPrChange w:id="7671" w:author="Isa" w:date="2011-05-29T18:57:00Z">
          <w:pPr>
            <w:jc w:val="left"/>
          </w:pPr>
        </w:pPrChange>
      </w:pPr>
      <w:ins w:id="7672" w:author="Isa" w:date="2011-05-29T18:50:00Z">
        <w:r>
          <w:t>Nesta tabela estão representadas as relaç</w:t>
        </w:r>
      </w:ins>
      <w:ins w:id="7673" w:author="Isa" w:date="2011-05-29T18:51:00Z">
        <w:r>
          <w:t xml:space="preserve">ões existentes entre cada </w:t>
        </w:r>
        <w:proofErr w:type="gramStart"/>
        <w:r>
          <w:t>software</w:t>
        </w:r>
        <w:proofErr w:type="gramEnd"/>
        <w:r>
          <w:t xml:space="preserve"> e as suas características</w:t>
        </w:r>
      </w:ins>
      <w:ins w:id="7674" w:author="Isa" w:date="2011-05-29T18:58:00Z">
        <w:r w:rsidR="00721478">
          <w:t>, em que cada uma destas entidades está representada pelo seu ID</w:t>
        </w:r>
      </w:ins>
      <w:ins w:id="7675" w:author="Isa" w:date="2011-05-29T19:00:00Z">
        <w:r w:rsidR="00721478">
          <w:t>.</w:t>
        </w:r>
      </w:ins>
      <w:ins w:id="7676" w:author="Isa" w:date="2011-05-29T19:01:00Z">
        <w:r w:rsidR="00721478">
          <w:t xml:space="preserve"> </w:t>
        </w:r>
      </w:ins>
      <w:ins w:id="7677" w:author="Isa" w:date="2011-05-29T19:02:00Z">
        <w:r w:rsidR="00FD12A1">
          <w:t>A</w:t>
        </w:r>
      </w:ins>
      <w:ins w:id="7678" w:author="Isa" w:date="2011-05-29T19:01:00Z">
        <w:r w:rsidR="00721478">
          <w:t xml:space="preserve"> partir desta relação obtém-se</w:t>
        </w:r>
      </w:ins>
      <w:ins w:id="7679" w:author="Isa" w:date="2011-05-29T18:59:00Z">
        <w:r w:rsidR="00721478">
          <w:t xml:space="preserve"> o valor associado </w:t>
        </w:r>
      </w:ins>
      <w:ins w:id="7680" w:author="Isa" w:date="2011-05-29T19:00:00Z">
        <w:r w:rsidR="00721478">
          <w:t>a uma característica</w:t>
        </w:r>
      </w:ins>
      <w:ins w:id="7681" w:author="Isa" w:date="2011-05-29T19:01:00Z">
        <w:r w:rsidR="00721478">
          <w:t>,</w:t>
        </w:r>
      </w:ins>
      <w:ins w:id="7682" w:author="Isa" w:date="2011-05-29T19:00:00Z">
        <w:r w:rsidR="00721478">
          <w:t xml:space="preserve"> de um determinado </w:t>
        </w:r>
        <w:proofErr w:type="gramStart"/>
        <w:r w:rsidR="00721478">
          <w:t>software</w:t>
        </w:r>
      </w:ins>
      <w:proofErr w:type="gramEnd"/>
      <w:ins w:id="7683" w:author="Isa" w:date="2011-05-29T18:51:00Z">
        <w:r>
          <w:t>.</w:t>
        </w:r>
      </w:ins>
    </w:p>
    <w:p w14:paraId="72D348A5" w14:textId="77777777" w:rsidR="00721478" w:rsidRDefault="00721478" w:rsidP="00721478">
      <w:pPr>
        <w:ind w:firstLine="708"/>
        <w:rPr>
          <w:ins w:id="7684" w:author="Isa" w:date="2011-05-29T18:52:00Z"/>
        </w:rPr>
        <w:pPrChange w:id="7685" w:author="Isa" w:date="2011-05-29T18:57:00Z">
          <w:pPr>
            <w:jc w:val="left"/>
          </w:pPr>
        </w:pPrChange>
      </w:pPr>
    </w:p>
    <w:p w14:paraId="62AA532D" w14:textId="77777777" w:rsidR="00A15781" w:rsidRDefault="00A15781" w:rsidP="00A15781">
      <w:pPr>
        <w:rPr>
          <w:ins w:id="7686" w:author="Isa" w:date="2011-05-29T18:51:00Z"/>
        </w:rPr>
        <w:pPrChange w:id="7687" w:author="Isa" w:date="2011-05-29T18:46:00Z">
          <w:pPr>
            <w:jc w:val="left"/>
          </w:pPr>
        </w:pPrChange>
      </w:pPr>
    </w:p>
    <w:p w14:paraId="4A631F76" w14:textId="77777777" w:rsidR="00A15781" w:rsidRDefault="00A15781" w:rsidP="00A15781">
      <w:pPr>
        <w:rPr>
          <w:ins w:id="7688" w:author="Isa" w:date="2011-05-29T18:46:00Z"/>
        </w:rPr>
        <w:pPrChange w:id="7689" w:author="Isa" w:date="2011-05-29T18:46:00Z">
          <w:pPr>
            <w:jc w:val="left"/>
          </w:pPr>
        </w:pPrChange>
      </w:pPr>
    </w:p>
    <w:p w14:paraId="64743F8B" w14:textId="79C5BE7B" w:rsidR="00A15781" w:rsidRPr="00D46D7D" w:rsidRDefault="00A15781" w:rsidP="00A15781">
      <w:pPr>
        <w:rPr>
          <w:ins w:id="7690" w:author="Isa" w:date="2011-05-29T04:24:00Z"/>
          <w:rPrChange w:id="7691" w:author="Isa" w:date="2011-05-29T18:38:00Z">
            <w:rPr>
              <w:ins w:id="7692" w:author="Isa" w:date="2011-05-29T04:24:00Z"/>
              <w:rFonts w:asciiTheme="majorHAnsi" w:eastAsiaTheme="majorEastAsia" w:hAnsiTheme="majorHAnsi" w:cstheme="majorBidi"/>
              <w:b/>
              <w:bCs/>
              <w:color w:val="943634" w:themeColor="accent2" w:themeShade="BF"/>
              <w:sz w:val="28"/>
              <w:szCs w:val="28"/>
            </w:rPr>
          </w:rPrChange>
        </w:rPr>
        <w:pPrChange w:id="7693" w:author="Isa" w:date="2011-05-29T18:46:00Z">
          <w:pPr>
            <w:jc w:val="left"/>
          </w:pPr>
        </w:pPrChange>
      </w:pPr>
      <w:ins w:id="7694" w:author="Isa" w:date="2011-05-29T18:46:00Z">
        <w:r w:rsidRPr="00A15781">
          <w:rPr>
            <w:noProof/>
            <w:u w:val="single"/>
            <w:rPrChange w:id="7695" w:author="Isa" w:date="2011-05-29T18:47:00Z">
              <w:rPr>
                <w:noProof/>
              </w:rPr>
            </w:rPrChange>
          </w:rPr>
          <w:lastRenderedPageBreak/>
          <w:drawing>
            <wp:anchor distT="0" distB="0" distL="114300" distR="114300" simplePos="0" relativeHeight="251664384" behindDoc="0" locked="0" layoutInCell="1" allowOverlap="1" wp14:anchorId="5DC52107" wp14:editId="7C2EED90">
              <wp:simplePos x="0" y="0"/>
              <wp:positionH relativeFrom="column">
                <wp:posOffset>-3810</wp:posOffset>
              </wp:positionH>
              <wp:positionV relativeFrom="paragraph">
                <wp:posOffset>-4445</wp:posOffset>
              </wp:positionV>
              <wp:extent cx="3000375" cy="4781550"/>
              <wp:effectExtent l="0" t="0" r="9525" b="0"/>
              <wp:wrapTopAndBottom/>
              <wp:docPr id="35" name="Imagem 35" descr="C:\Users\Isa\Desktop\Imagens para relatorio\Base de dados (tabelas)\software_list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 descr="C:\Users\Isa\Desktop\Imagens para relatorio\Base de dados (tabelas)\software_list.jpg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4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000375" cy="4781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>
                        <a:softEdge rad="31750"/>
                      </a:effectLst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p w14:paraId="59223658" w14:textId="3DDBE3DF" w:rsidR="0007356F" w:rsidRDefault="0007356F" w:rsidP="0007356F">
      <w:pPr>
        <w:pStyle w:val="Cabealho1"/>
        <w:rPr>
          <w:ins w:id="7696" w:author="Isa" w:date="2011-05-29T05:00:00Z"/>
          <w:caps/>
        </w:rPr>
      </w:pPr>
      <w:ins w:id="7697" w:author="Isa" w:date="2011-05-29T05:00:00Z">
        <w:r>
          <w:t xml:space="preserve">Capítulo </w:t>
        </w:r>
        <w:r>
          <w:rPr>
            <w:caps/>
          </w:rPr>
          <w:t>13 | Funcionamento da Aplicação</w:t>
        </w:r>
      </w:ins>
    </w:p>
    <w:p w14:paraId="3866E8E6" w14:textId="77777777" w:rsidR="0007356F" w:rsidRDefault="0007356F">
      <w:pPr>
        <w:rPr>
          <w:ins w:id="7698" w:author="Isa" w:date="2011-05-29T05:00:00Z"/>
        </w:rPr>
        <w:pPrChange w:id="7699" w:author="Isa" w:date="2011-05-29T05:00:00Z">
          <w:pPr>
            <w:pStyle w:val="Cabealho1"/>
          </w:pPr>
        </w:pPrChange>
      </w:pPr>
    </w:p>
    <w:p w14:paraId="5AFF0E05" w14:textId="248FDB46" w:rsidR="0007356F" w:rsidRPr="0007356F" w:rsidRDefault="0007356F">
      <w:pPr>
        <w:rPr>
          <w:ins w:id="7700" w:author="Isa" w:date="2011-05-29T05:00:00Z"/>
          <w:rPrChange w:id="7701" w:author="Isa" w:date="2011-05-29T05:00:00Z">
            <w:rPr>
              <w:ins w:id="7702" w:author="Isa" w:date="2011-05-29T05:00:00Z"/>
              <w:caps/>
            </w:rPr>
          </w:rPrChange>
        </w:rPr>
        <w:pPrChange w:id="7703" w:author="Isa" w:date="2011-05-29T05:00:00Z">
          <w:pPr>
            <w:pStyle w:val="Cabealho1"/>
          </w:pPr>
        </w:pPrChange>
      </w:pPr>
      <w:ins w:id="7704" w:author="Isa" w:date="2011-05-29T05:00:00Z">
        <w:r>
          <w:t xml:space="preserve">Explicação + </w:t>
        </w:r>
        <w:proofErr w:type="spellStart"/>
        <w:r>
          <w:t>prints</w:t>
        </w:r>
        <w:proofErr w:type="spellEnd"/>
      </w:ins>
    </w:p>
    <w:p w14:paraId="6C574ED3" w14:textId="77777777" w:rsidR="0007356F" w:rsidRDefault="0007356F">
      <w:pPr>
        <w:jc w:val="left"/>
        <w:rPr>
          <w:ins w:id="7705" w:author="Isa" w:date="2011-05-29T05:00:00Z"/>
          <w:rFonts w:asciiTheme="majorHAnsi" w:eastAsiaTheme="majorEastAsia" w:hAnsiTheme="majorHAnsi" w:cstheme="majorBidi"/>
          <w:b/>
          <w:bCs/>
          <w:color w:val="943634" w:themeColor="accent2" w:themeShade="BF"/>
          <w:sz w:val="28"/>
          <w:szCs w:val="28"/>
        </w:rPr>
      </w:pPr>
      <w:ins w:id="7706" w:author="Isa" w:date="2011-05-29T05:00:00Z">
        <w:r>
          <w:br w:type="page"/>
        </w:r>
      </w:ins>
    </w:p>
    <w:p w14:paraId="1CCFF0DE" w14:textId="66D3F47D" w:rsidR="00792BD2" w:rsidDel="00A231AC" w:rsidRDefault="00792BD2">
      <w:pPr>
        <w:pStyle w:val="Cabealho1"/>
        <w:rPr>
          <w:ins w:id="7707" w:author="Ana Isabel Sampaio" w:date="2011-04-26T19:46:00Z"/>
          <w:del w:id="7708" w:author="Hugo" w:date="2011-05-06T23:03:00Z"/>
        </w:rPr>
        <w:pPrChange w:id="7709" w:author="Hugo" w:date="2011-05-06T23:03:00Z">
          <w:pPr>
            <w:jc w:val="left"/>
          </w:pPr>
        </w:pPrChange>
      </w:pPr>
      <w:ins w:id="7710" w:author="Ana Isabel Sampaio" w:date="2011-04-26T19:46:00Z">
        <w:del w:id="7711" w:author="Hugo" w:date="2011-05-06T23:03:00Z">
          <w:r w:rsidDel="00A231AC">
            <w:lastRenderedPageBreak/>
            <w:br w:type="page"/>
          </w:r>
        </w:del>
      </w:ins>
    </w:p>
    <w:p w14:paraId="70582F2A" w14:textId="31609CFD" w:rsidR="00A806FE" w:rsidRPr="00E748E7" w:rsidRDefault="00E748E7">
      <w:pPr>
        <w:pStyle w:val="Cabealho1"/>
        <w:rPr>
          <w:rPrChange w:id="7712" w:author="Ana Isabel Sampaio" w:date="2011-04-26T19:40:00Z">
            <w:rPr>
              <w:caps/>
            </w:rPr>
          </w:rPrChange>
        </w:rPr>
      </w:pPr>
      <w:bookmarkStart w:id="7713" w:name="_Toc292488797"/>
      <w:ins w:id="7714" w:author="Ana Isabel Sampaio" w:date="2011-04-26T19:42:00Z">
        <w:r>
          <w:t>C</w:t>
        </w:r>
      </w:ins>
      <w:ins w:id="7715" w:author="Ana Isabel Sampaio" w:date="2011-04-26T19:43:00Z">
        <w:r>
          <w:t xml:space="preserve">apítulo </w:t>
        </w:r>
      </w:ins>
      <w:ins w:id="7716" w:author="Isa" w:date="2011-05-29T04:24:00Z">
        <w:r w:rsidR="00912A48">
          <w:rPr>
            <w:caps/>
          </w:rPr>
          <w:t>…</w:t>
        </w:r>
      </w:ins>
      <w:ins w:id="7717" w:author="Hugo" w:date="2011-05-06T23:07:00Z">
        <w:del w:id="7718" w:author="Isa" w:date="2011-05-29T04:24:00Z">
          <w:r w:rsidR="00994043" w:rsidDel="00912A48">
            <w:rPr>
              <w:caps/>
            </w:rPr>
            <w:delText>11</w:delText>
          </w:r>
        </w:del>
      </w:ins>
      <w:ins w:id="7719" w:author="Ana Isabel Sampaio" w:date="2011-04-26T19:43:00Z">
        <w:del w:id="7720" w:author="Hugo" w:date="2011-05-06T23:07:00Z">
          <w:r w:rsidDel="00994043">
            <w:rPr>
              <w:caps/>
            </w:rPr>
            <w:delText>x</w:delText>
          </w:r>
        </w:del>
        <w:r>
          <w:rPr>
            <w:caps/>
          </w:rPr>
          <w:t xml:space="preserve"> |</w:t>
        </w:r>
      </w:ins>
      <w:ins w:id="7721" w:author="Ana Isabel Sampaio" w:date="2011-04-26T19:42:00Z">
        <w:r>
          <w:rPr>
            <w:caps/>
          </w:rPr>
          <w:t xml:space="preserve"> </w:t>
        </w:r>
      </w:ins>
      <w:r w:rsidR="00A806FE">
        <w:rPr>
          <w:caps/>
        </w:rPr>
        <w:t>Conclusão</w:t>
      </w:r>
      <w:bookmarkEnd w:id="7713"/>
    </w:p>
    <w:p w14:paraId="02165925" w14:textId="77777777" w:rsidR="00A806FE" w:rsidRDefault="00A806FE"/>
    <w:p w14:paraId="2E668FB9" w14:textId="26DEB596" w:rsidR="003B0A3E" w:rsidRPr="00016DC7" w:rsidDel="008D5FAE" w:rsidRDefault="008D5FAE">
      <w:pPr>
        <w:rPr>
          <w:del w:id="7722" w:author="Ana Isabel Sampaio" w:date="2011-04-26T20:28:00Z"/>
          <w:rFonts w:cstheme="minorHAnsi"/>
          <w:color w:val="000000"/>
          <w:sz w:val="27"/>
          <w:szCs w:val="27"/>
          <w:rPrChange w:id="7723" w:author="Hugo" w:date="2011-05-06T23:42:00Z">
            <w:rPr>
              <w:del w:id="7724" w:author="Ana Isabel Sampaio" w:date="2011-04-26T20:28:00Z"/>
              <w:rFonts w:ascii="Times New Roman" w:hAnsi="Times New Roman" w:cs="Times New Roman"/>
              <w:color w:val="000000"/>
              <w:sz w:val="27"/>
              <w:szCs w:val="27"/>
            </w:rPr>
          </w:rPrChange>
        </w:rPr>
        <w:pPrChange w:id="7725" w:author="Hugo" w:date="2011-05-06T23:42:00Z">
          <w:pPr>
            <w:ind w:firstLine="708"/>
          </w:pPr>
        </w:pPrChange>
      </w:pPr>
      <w:ins w:id="7726" w:author="Ana Isabel Sampaio" w:date="2011-04-26T20:28:00Z">
        <w:r>
          <w:tab/>
        </w:r>
      </w:ins>
      <w:del w:id="7727" w:author="Ana Isabel Sampaio" w:date="2011-04-26T20:28:00Z">
        <w:r w:rsidR="003B0A3E" w:rsidRPr="008B2F5C" w:rsidDel="008D5FAE">
          <w:rPr>
            <w:rFonts w:cstheme="minorHAnsi"/>
          </w:rPr>
          <w:delText xml:space="preserve">Embora esta seja a fase inicial do projecto, tivemos já a oportunidade de reflectir e apreender os aspectos fulcrais do nosso projecto. </w:delText>
        </w:r>
      </w:del>
    </w:p>
    <w:p w14:paraId="06EAD491" w14:textId="77777777" w:rsidR="00016DC7" w:rsidRPr="008B2F5C" w:rsidRDefault="00016DC7">
      <w:pPr>
        <w:rPr>
          <w:ins w:id="7728" w:author="Hugo" w:date="2011-05-06T23:42:00Z"/>
          <w:rFonts w:cstheme="minorHAnsi"/>
        </w:rPr>
        <w:pPrChange w:id="7729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730" w:author="Hugo" w:date="2011-05-06T23:42:00Z">
        <w:r w:rsidRPr="00016DC7">
          <w:rPr>
            <w:rFonts w:cstheme="minorHAnsi"/>
            <w:color w:val="000000"/>
            <w:rPrChange w:id="7731" w:author="Hugo" w:date="2011-05-06T23:42:00Z">
              <w:rPr>
                <w:rFonts w:ascii="Arial" w:hAnsi="Arial" w:cs="Arial"/>
                <w:color w:val="000000"/>
              </w:rPr>
            </w:rPrChange>
          </w:rPr>
          <w:t>Nesta fase intermédia do projecto</w:t>
        </w:r>
        <w:proofErr w:type="gramStart"/>
        <w:r w:rsidRPr="00016DC7">
          <w:rPr>
            <w:rFonts w:cstheme="minorHAnsi"/>
            <w:color w:val="000000"/>
            <w:rPrChange w:id="7732" w:author="Hugo" w:date="2011-05-06T23:42:00Z">
              <w:rPr>
                <w:rFonts w:ascii="Arial" w:hAnsi="Arial" w:cs="Arial"/>
                <w:color w:val="000000"/>
              </w:rPr>
            </w:rPrChange>
          </w:rPr>
          <w:t>,</w:t>
        </w:r>
        <w:proofErr w:type="gramEnd"/>
        <w:r w:rsidRPr="00016DC7">
          <w:rPr>
            <w:rFonts w:cstheme="minorHAnsi"/>
            <w:color w:val="000000"/>
            <w:rPrChange w:id="7733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 tivemos de lidar com a especificação em UML do projecto, tendo como objectivo especificar o projecto de forma suficientemente precisa para nos auxiliar na 3ª fase, em que procederemos à sua implementação.</w:t>
        </w:r>
      </w:ins>
    </w:p>
    <w:p w14:paraId="0C822BB2" w14:textId="3CBF1F98" w:rsidR="00016DC7" w:rsidRPr="008B2F5C" w:rsidRDefault="00016DC7">
      <w:pPr>
        <w:ind w:firstLine="708"/>
        <w:rPr>
          <w:ins w:id="7734" w:author="Hugo" w:date="2011-05-06T23:42:00Z"/>
          <w:rFonts w:cstheme="minorHAnsi"/>
        </w:rPr>
        <w:pPrChange w:id="7735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736" w:author="Hugo" w:date="2011-05-06T23:42:00Z">
        <w:r w:rsidRPr="00016DC7">
          <w:rPr>
            <w:rFonts w:cstheme="minorHAnsi"/>
            <w:color w:val="000000"/>
            <w:rPrChange w:id="7737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Esta especificação foi estruturada em várias fases. Inicialmente </w:t>
        </w:r>
        <w:proofErr w:type="gramStart"/>
        <w:r w:rsidRPr="00016DC7">
          <w:rPr>
            <w:rFonts w:cstheme="minorHAnsi"/>
            <w:color w:val="000000"/>
            <w:rPrChange w:id="7738" w:author="Hugo" w:date="2011-05-06T23:42:00Z">
              <w:rPr>
                <w:rFonts w:ascii="Arial" w:hAnsi="Arial" w:cs="Arial"/>
                <w:color w:val="000000"/>
              </w:rPr>
            </w:rPrChange>
          </w:rPr>
          <w:t>definimos</w:t>
        </w:r>
        <w:proofErr w:type="gramEnd"/>
        <w:r w:rsidRPr="00016DC7">
          <w:rPr>
            <w:rFonts w:cstheme="minorHAnsi"/>
            <w:color w:val="000000"/>
            <w:rPrChange w:id="7739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 os casos de uso, para que estes incluíssem todas as funcionalidades definidas na etapa 1. Depois, passamos para o refinamento dos casos de uso, onde foram definidos os subsistemas em que a aplicação se divide. Seguidamente foram feitas as descrições textuais de todos os casos de uso. </w:t>
        </w:r>
      </w:ins>
    </w:p>
    <w:p w14:paraId="78D307AE" w14:textId="77777777" w:rsidR="00016DC7" w:rsidRPr="008B2F5C" w:rsidRDefault="00016DC7">
      <w:pPr>
        <w:ind w:firstLine="708"/>
        <w:rPr>
          <w:ins w:id="7740" w:author="Hugo" w:date="2011-05-06T23:42:00Z"/>
          <w:rFonts w:cstheme="minorHAnsi"/>
        </w:rPr>
        <w:pPrChange w:id="7741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742" w:author="Hugo" w:date="2011-05-06T23:42:00Z">
        <w:r w:rsidRPr="00016DC7">
          <w:rPr>
            <w:rFonts w:cstheme="minorHAnsi"/>
            <w:color w:val="000000"/>
            <w:rPrChange w:id="7743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Na fase seguinte, foram concebidos os diagramas de sequência, de acordo com os casos de uso e as respectivas descrições textuais. </w:t>
        </w:r>
      </w:ins>
    </w:p>
    <w:p w14:paraId="52DA8B02" w14:textId="77777777" w:rsidR="00016DC7" w:rsidRPr="008B2F5C" w:rsidRDefault="00016DC7">
      <w:pPr>
        <w:ind w:firstLine="708"/>
        <w:rPr>
          <w:ins w:id="7744" w:author="Hugo" w:date="2011-05-06T23:42:00Z"/>
          <w:rFonts w:cstheme="minorHAnsi"/>
        </w:rPr>
        <w:pPrChange w:id="7745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746" w:author="Hugo" w:date="2011-05-06T23:42:00Z">
        <w:r w:rsidRPr="00016DC7">
          <w:rPr>
            <w:rFonts w:cstheme="minorHAnsi"/>
            <w:color w:val="000000"/>
            <w:rPrChange w:id="7747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De seguida, foi desenvolvido o diagrama de classes, que representa as classes que serão implementadas no projecto. </w:t>
        </w:r>
      </w:ins>
    </w:p>
    <w:p w14:paraId="25139BAD" w14:textId="77777777" w:rsidR="00016DC7" w:rsidRPr="008B2F5C" w:rsidRDefault="00016DC7">
      <w:pPr>
        <w:ind w:firstLine="708"/>
        <w:rPr>
          <w:ins w:id="7748" w:author="Hugo" w:date="2011-05-06T23:42:00Z"/>
          <w:rFonts w:cstheme="minorHAnsi"/>
        </w:rPr>
        <w:pPrChange w:id="7749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750" w:author="Hugo" w:date="2011-05-06T23:42:00Z">
        <w:r w:rsidRPr="00016DC7">
          <w:rPr>
            <w:rFonts w:cstheme="minorHAnsi"/>
            <w:color w:val="000000"/>
            <w:rPrChange w:id="7751" w:author="Hugo" w:date="2011-05-06T23:42:00Z">
              <w:rPr>
                <w:rFonts w:ascii="Arial" w:hAnsi="Arial" w:cs="Arial"/>
                <w:color w:val="000000"/>
              </w:rPr>
            </w:rPrChange>
          </w:rPr>
          <w:t>Por fim, elaboramos o esquema da base de dados, que ilustra a sua estrutura, a relação entre as diferentes tabelas e o seu funcionamento.</w:t>
        </w:r>
      </w:ins>
    </w:p>
    <w:p w14:paraId="7C480E6A" w14:textId="42652166" w:rsidR="00016DC7" w:rsidRPr="008B2F5C" w:rsidRDefault="00016DC7">
      <w:pPr>
        <w:ind w:firstLine="708"/>
        <w:rPr>
          <w:ins w:id="7752" w:author="Hugo" w:date="2011-05-06T23:42:00Z"/>
          <w:rFonts w:cstheme="minorHAnsi"/>
        </w:rPr>
        <w:pPrChange w:id="7753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754" w:author="Hugo" w:date="2011-05-06T23:42:00Z">
        <w:r w:rsidRPr="00016DC7">
          <w:rPr>
            <w:rFonts w:cstheme="minorHAnsi"/>
            <w:color w:val="000000"/>
            <w:rPrChange w:id="7755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Após esta etapa de especificação do projecto, todos os elementos estão reunidos para iniciarmos a fase final do projecto, que retracta a implementação da aplicação. </w:t>
        </w:r>
      </w:ins>
    </w:p>
    <w:p w14:paraId="2FA4774A" w14:textId="735DFF27" w:rsidR="003B0A3E" w:rsidDel="00016DC7" w:rsidRDefault="00016DC7">
      <w:pPr>
        <w:rPr>
          <w:ins w:id="7756" w:author="Ana Isabel Sampaio" w:date="2011-04-26T20:25:00Z"/>
          <w:del w:id="7757" w:author="Hugo" w:date="2011-05-06T23:42:00Z"/>
        </w:rPr>
        <w:pPrChange w:id="7758" w:author="Ana Isabel Sampaio" w:date="2011-04-26T20:28:00Z">
          <w:pPr>
            <w:ind w:firstLine="708"/>
          </w:pPr>
        </w:pPrChange>
      </w:pPr>
      <w:ins w:id="7759" w:author="Hugo" w:date="2011-05-06T23:42:00Z">
        <w:r w:rsidRPr="003B0A3E" w:rsidDel="00016DC7">
          <w:t xml:space="preserve"> </w:t>
        </w:r>
      </w:ins>
      <w:del w:id="7760" w:author="Hugo" w:date="2011-05-06T23:42:00Z">
        <w:r w:rsidR="003B0A3E" w:rsidRPr="003B0A3E" w:rsidDel="00016DC7">
          <w:delText>Num primeira fase, tivemos como grande desafio perceber em que consistia o projecto proposto</w:delText>
        </w:r>
      </w:del>
      <w:ins w:id="7761" w:author="Ana Isabel Sampaio" w:date="2011-04-26T20:28:00Z">
        <w:del w:id="7762" w:author="Hugo" w:date="2011-05-06T23:42:00Z">
          <w:r w:rsidR="008D5FAE" w:rsidDel="00016DC7">
            <w:delText xml:space="preserve">. </w:delText>
          </w:r>
        </w:del>
      </w:ins>
      <w:del w:id="7763" w:author="Hugo" w:date="2011-05-06T23:42:00Z">
        <w:r w:rsidR="003B0A3E" w:rsidRPr="003B0A3E" w:rsidDel="00016DC7">
          <w:delText xml:space="preserve">, </w:delText>
        </w:r>
      </w:del>
      <w:ins w:id="7764" w:author="Ana Isabel Sampaio" w:date="2011-04-26T20:28:00Z">
        <w:del w:id="7765" w:author="Hugo" w:date="2011-05-06T23:42:00Z">
          <w:r w:rsidR="008D5FAE" w:rsidDel="00016DC7">
            <w:delText>P</w:delText>
          </w:r>
        </w:del>
      </w:ins>
      <w:del w:id="7766" w:author="Hugo" w:date="2011-05-06T23:42:00Z">
        <w:r w:rsidR="003B0A3E" w:rsidRPr="003B0A3E" w:rsidDel="00016DC7">
          <w:delText>e para tal</w:delText>
        </w:r>
      </w:del>
      <w:ins w:id="7767" w:author="Ana Isabel Sampaio" w:date="2011-04-26T22:09:00Z">
        <w:del w:id="7768" w:author="Hugo" w:date="2011-05-06T23:42:00Z">
          <w:r w:rsidR="00094013" w:rsidDel="00016DC7">
            <w:delText>,</w:delText>
          </w:r>
        </w:del>
      </w:ins>
      <w:del w:id="7769" w:author="Hugo" w:date="2011-05-06T23:42:00Z">
        <w:r w:rsidR="003B0A3E" w:rsidRPr="003B0A3E" w:rsidDel="00016DC7">
          <w:delText xml:space="preserve"> foi necessário </w:delText>
        </w:r>
      </w:del>
      <w:ins w:id="7770" w:author="Ana Isabel Sampaio" w:date="2011-04-26T20:27:00Z">
        <w:del w:id="7771" w:author="Hugo" w:date="2011-05-06T23:42:00Z">
          <w:r w:rsidR="008D5FAE" w:rsidRPr="003B0A3E" w:rsidDel="00016DC7">
            <w:delText>de reflectir e apreender os aspe</w:delText>
          </w:r>
          <w:r w:rsidR="008D5FAE" w:rsidDel="00016DC7">
            <w:delText>ctos fulcrais do nosso projeto, e posteriormente e</w:delText>
          </w:r>
        </w:del>
      </w:ins>
      <w:del w:id="7772" w:author="Hugo" w:date="2011-05-06T23:42:00Z">
        <w:r w:rsidR="003B0A3E" w:rsidRPr="003B0A3E" w:rsidDel="00016DC7">
          <w:delText>efectuar um estudo sobre o mesmo</w:delText>
        </w:r>
      </w:del>
      <w:ins w:id="7773" w:author="Ana Isabel Sampaio" w:date="2011-04-26T20:27:00Z">
        <w:del w:id="7774" w:author="Hugo" w:date="2011-05-06T23:42:00Z">
          <w:r w:rsidR="008D5FAE" w:rsidDel="00016DC7">
            <w:delText>.</w:delText>
          </w:r>
        </w:del>
      </w:ins>
      <w:del w:id="7775" w:author="Hugo" w:date="2011-05-06T23:42:00Z">
        <w:r w:rsidR="003B0A3E" w:rsidRPr="003B0A3E" w:rsidDel="00016DC7">
          <w:delText>, que foi apresentado neste relatório.</w:delText>
        </w:r>
      </w:del>
    </w:p>
    <w:p w14:paraId="197B30FA" w14:textId="04E695E7" w:rsidR="005E660C" w:rsidRPr="003B0A3E" w:rsidDel="00016DC7" w:rsidRDefault="005E660C" w:rsidP="003B0A3E">
      <w:pPr>
        <w:ind w:firstLine="708"/>
        <w:rPr>
          <w:del w:id="7776" w:author="Hugo" w:date="2011-05-06T23:42:00Z"/>
          <w:rFonts w:ascii="Times New Roman" w:hAnsi="Times New Roman" w:cs="Times New Roman"/>
          <w:color w:val="000000"/>
          <w:sz w:val="27"/>
          <w:szCs w:val="27"/>
        </w:rPr>
      </w:pPr>
      <w:ins w:id="7777" w:author="Ana Isabel Sampaio" w:date="2011-04-26T20:25:00Z">
        <w:del w:id="7778" w:author="Hugo" w:date="2011-05-06T23:42:00Z">
          <w:r w:rsidDel="00016DC7">
            <w:delText>Nesta presente fase,</w:delText>
          </w:r>
        </w:del>
      </w:ins>
      <w:ins w:id="7779" w:author="Ana Isabel Sampaio" w:date="2011-04-26T22:09:00Z">
        <w:del w:id="7780" w:author="Hugo" w:date="2011-05-06T23:42:00Z">
          <w:r w:rsidR="00094013" w:rsidDel="00016DC7">
            <w:delText xml:space="preserve"> </w:delText>
          </w:r>
        </w:del>
      </w:ins>
      <w:ins w:id="7781" w:author="Ana Isabel Sampaio" w:date="2011-04-26T22:10:00Z">
        <w:del w:id="7782" w:author="Hugo" w:date="2011-05-06T23:42:00Z">
          <w:r w:rsidR="00094013" w:rsidDel="00016DC7">
            <w:delText>...</w:delText>
          </w:r>
        </w:del>
      </w:ins>
    </w:p>
    <w:p w14:paraId="53811C83" w14:textId="6FD84C3D" w:rsidR="003B0A3E" w:rsidRPr="003B0A3E" w:rsidDel="00016DC7" w:rsidRDefault="003B0A3E" w:rsidP="003B0A3E">
      <w:pPr>
        <w:ind w:firstLine="708"/>
        <w:rPr>
          <w:del w:id="7783" w:author="Hugo" w:date="2011-05-06T23:42:00Z"/>
          <w:rFonts w:ascii="Times New Roman" w:hAnsi="Times New Roman" w:cs="Times New Roman"/>
          <w:color w:val="000000"/>
          <w:sz w:val="27"/>
          <w:szCs w:val="27"/>
        </w:rPr>
      </w:pPr>
      <w:del w:id="7784" w:author="Hugo" w:date="2011-05-06T23:42:00Z">
        <w:r w:rsidRPr="003B0A3E" w:rsidDel="00016DC7">
          <w:delText>De seguida foi efectuado o levantamento dos requisitos que o cliente pretendia. Deste modo, concluímos que não é suficiente reunir apenas uma vez com o cliente, são necessárias várias reuniões para rever pormenores que podem fazer a diferença e que influenciarão o resultado final.</w:delText>
        </w:r>
      </w:del>
    </w:p>
    <w:p w14:paraId="1B2FA422" w14:textId="441D2B27" w:rsidR="003B0A3E" w:rsidRPr="003B0A3E" w:rsidDel="00016DC7" w:rsidRDefault="003B0A3E" w:rsidP="003B0A3E">
      <w:pPr>
        <w:ind w:firstLine="708"/>
        <w:rPr>
          <w:del w:id="7785" w:author="Hugo" w:date="2011-05-06T23:42:00Z"/>
          <w:rFonts w:ascii="Times New Roman" w:hAnsi="Times New Roman" w:cs="Times New Roman"/>
          <w:color w:val="000000"/>
          <w:sz w:val="27"/>
          <w:szCs w:val="27"/>
        </w:rPr>
      </w:pPr>
      <w:del w:id="7786" w:author="Hugo" w:date="2011-05-06T23:42:00Z">
        <w:r w:rsidRPr="003B0A3E" w:rsidDel="00016DC7">
          <w:delText>Por fim, foi importante desenvolver um plano de trabalho, ainda que não seja totalmente completo, mas contendo já as linhas gerais, para nos consciencializarmos das diferentes fases de concretização e entrega do projecto, dentro dos prazos estabelecidos. Assim, conseguimos uma pequena semelhança com o mundo empresarial.</w:delText>
        </w:r>
      </w:del>
    </w:p>
    <w:p w14:paraId="0DB87E54" w14:textId="54A9889D" w:rsidR="003B0A3E" w:rsidRPr="003B0A3E" w:rsidDel="00016DC7" w:rsidRDefault="003B0A3E" w:rsidP="003B0A3E">
      <w:pPr>
        <w:ind w:firstLine="708"/>
        <w:rPr>
          <w:del w:id="7787" w:author="Hugo" w:date="2011-05-06T23:42:00Z"/>
          <w:rFonts w:ascii="Times New Roman" w:hAnsi="Times New Roman" w:cs="Times New Roman"/>
          <w:color w:val="000000"/>
          <w:sz w:val="27"/>
          <w:szCs w:val="27"/>
        </w:rPr>
      </w:pPr>
      <w:del w:id="7788" w:author="Hugo" w:date="2011-05-06T23:42:00Z">
        <w:r w:rsidRPr="003B0A3E" w:rsidDel="00016DC7">
          <w:delText xml:space="preserve">Estamos satisfeitos com o trabalho desenvolvido </w:delText>
        </w:r>
      </w:del>
      <w:del w:id="7789" w:author="Hugo" w:date="2011-04-04T21:45:00Z">
        <w:r w:rsidRPr="003B0A3E" w:rsidDel="008C49FC">
          <w:delText>nesta fase</w:delText>
        </w:r>
      </w:del>
      <w:del w:id="7790" w:author="Hugo" w:date="2011-05-06T23:42:00Z">
        <w:r w:rsidRPr="003B0A3E" w:rsidDel="00016DC7">
          <w:delText>, pensamos ter atingido os objectivos a que nos propusemos para a realização desta etapa.</w:delText>
        </w:r>
      </w:del>
    </w:p>
    <w:p w14:paraId="79D3050C" w14:textId="77777777" w:rsidR="00C839E2" w:rsidRPr="00961ED9" w:rsidRDefault="00C839E2" w:rsidP="003B0A3E">
      <w:pPr>
        <w:ind w:firstLine="708"/>
      </w:pPr>
    </w:p>
    <w:sectPr w:rsidR="00C839E2" w:rsidRPr="00961ED9" w:rsidSect="008A7665">
      <w:footerReference w:type="default" r:id="rId45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A2E2C0B" w14:textId="77777777" w:rsidR="0039443F" w:rsidRDefault="0039443F" w:rsidP="000A5E0B">
      <w:r>
        <w:separator/>
      </w:r>
    </w:p>
    <w:p w14:paraId="185C82F5" w14:textId="77777777" w:rsidR="0039443F" w:rsidRDefault="0039443F" w:rsidP="000A5E0B"/>
  </w:endnote>
  <w:endnote w:type="continuationSeparator" w:id="0">
    <w:p w14:paraId="3CAA1183" w14:textId="77777777" w:rsidR="0039443F" w:rsidRDefault="0039443F" w:rsidP="000A5E0B">
      <w:r>
        <w:continuationSeparator/>
      </w:r>
    </w:p>
    <w:p w14:paraId="636E9A0A" w14:textId="77777777" w:rsidR="0039443F" w:rsidRDefault="0039443F" w:rsidP="000A5E0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ヒラギノ角ゴ Pro W3"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764C60" w14:textId="77777777" w:rsidR="006B3790" w:rsidDel="00FF2565" w:rsidRDefault="006B3790" w:rsidP="00FF2565">
    <w:pPr>
      <w:pStyle w:val="Rodap"/>
      <w:rPr>
        <w:del w:id="275" w:author="Hugo" w:date="2011-03-30T17:57:00Z"/>
      </w:rPr>
    </w:pPr>
  </w:p>
  <w:p w14:paraId="7E5CDCD5" w14:textId="77777777" w:rsidR="006B3790" w:rsidRDefault="006B3790" w:rsidP="00FF2565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861"/>
      <w:gridCol w:w="873"/>
    </w:tblGrid>
    <w:tr w:rsidR="006B3790" w14:paraId="1A878C4A" w14:textId="77777777">
      <w:trPr>
        <w:ins w:id="7791" w:author="Hugo" w:date="2011-03-30T17:24:00Z"/>
      </w:trPr>
      <w:tc>
        <w:tcPr>
          <w:tcW w:w="4500" w:type="pct"/>
          <w:tcBorders>
            <w:top w:val="single" w:sz="4" w:space="0" w:color="000000" w:themeColor="text1"/>
          </w:tcBorders>
        </w:tcPr>
        <w:p w14:paraId="0D638F9F" w14:textId="4FC29A9A" w:rsidR="006B3790" w:rsidRDefault="006B3790">
          <w:pPr>
            <w:pStyle w:val="Rodap"/>
            <w:jc w:val="right"/>
            <w:rPr>
              <w:ins w:id="7792" w:author="Hugo" w:date="2011-03-30T17:24:00Z"/>
            </w:rPr>
            <w:pPrChange w:id="7793" w:author="Hugo" w:date="2011-05-06T23:43:00Z">
              <w:pPr>
                <w:pStyle w:val="Rodap"/>
              </w:pPr>
            </w:pPrChange>
          </w:pPr>
          <w:customXmlInsRangeStart w:id="7794" w:author="Hugo" w:date="2011-03-30T17:24:00Z"/>
          <w:sdt>
            <w:sdtPr>
              <w:alias w:val="Empresa"/>
              <w:id w:val="431324771"/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Content>
              <w:customXmlInsRangeEnd w:id="7794"/>
              <w:ins w:id="7795" w:author="Hugo" w:date="2011-03-30T17:24:00Z">
                <w:r>
                  <w:t>Universidade do Minho</w:t>
                </w:r>
              </w:ins>
              <w:customXmlInsRangeStart w:id="7796" w:author="Hugo" w:date="2011-03-30T17:24:00Z"/>
            </w:sdtContent>
          </w:sdt>
          <w:customXmlInsRangeEnd w:id="7796"/>
          <w:ins w:id="7797" w:author="Hugo" w:date="2011-03-30T17:24:00Z">
            <w:r>
              <w:t xml:space="preserve">  </w:t>
            </w:r>
          </w:ins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943634" w:themeFill="accent2" w:themeFillShade="BF"/>
        </w:tcPr>
        <w:p w14:paraId="3F898A33" w14:textId="77777777" w:rsidR="006B3790" w:rsidRDefault="006B3790">
          <w:pPr>
            <w:pStyle w:val="ndice1"/>
            <w:rPr>
              <w:ins w:id="7798" w:author="Hugo" w:date="2011-03-30T17:24:00Z"/>
              <w:color w:val="FFFFFF" w:themeColor="background1"/>
            </w:rPr>
            <w:pPrChange w:id="7799" w:author="Hugo" w:date="2011-03-30T17:39:00Z">
              <w:pPr>
                <w:pStyle w:val="Cabealho"/>
                <w:jc w:val="right"/>
              </w:pPr>
            </w:pPrChange>
          </w:pPr>
          <w:ins w:id="7800" w:author="Hugo" w:date="2011-03-30T17:24:00Z">
            <w:r>
              <w:fldChar w:fldCharType="begin"/>
            </w:r>
            <w:r>
              <w:instrText>PAGE   \* MERGEFORMAT</w:instrText>
            </w:r>
            <w:r>
              <w:fldChar w:fldCharType="separate"/>
            </w:r>
          </w:ins>
          <w:r w:rsidR="00FD12A1" w:rsidRPr="00FD12A1">
            <w:rPr>
              <w:noProof/>
              <w:color w:val="FFFFFF" w:themeColor="background1"/>
            </w:rPr>
            <w:t>53</w:t>
          </w:r>
          <w:ins w:id="7801" w:author="Hugo" w:date="2011-03-30T17:24:00Z">
            <w:r>
              <w:rPr>
                <w:color w:val="FFFFFF" w:themeColor="background1"/>
              </w:rPr>
              <w:fldChar w:fldCharType="end"/>
            </w:r>
          </w:ins>
        </w:p>
      </w:tc>
    </w:tr>
  </w:tbl>
  <w:p w14:paraId="5D1DAA7A" w14:textId="77777777" w:rsidR="006B3790" w:rsidDel="008C2B0A" w:rsidRDefault="006B3790">
    <w:pPr>
      <w:pStyle w:val="Cabealho"/>
      <w:rPr>
        <w:del w:id="7802" w:author="Hugo" w:date="2011-03-30T17:59:00Z"/>
      </w:rPr>
      <w:pPrChange w:id="7803" w:author="Hugo" w:date="2011-03-30T17:39:00Z">
        <w:pPr>
          <w:pStyle w:val="ndice1"/>
        </w:pPr>
      </w:pPrChange>
    </w:pPr>
  </w:p>
  <w:p w14:paraId="562201FB" w14:textId="77777777" w:rsidR="006B3790" w:rsidRDefault="006B3790">
    <w:pPr>
      <w:pPrChange w:id="7804" w:author="Hugo" w:date="2011-03-30T17:59:00Z">
        <w:pPr>
          <w:pStyle w:val="Cabealho"/>
        </w:pPr>
      </w:pPrChange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549E51C" w14:textId="77777777" w:rsidR="0039443F" w:rsidRDefault="0039443F" w:rsidP="000A5E0B">
      <w:r>
        <w:separator/>
      </w:r>
    </w:p>
    <w:p w14:paraId="2EE76673" w14:textId="77777777" w:rsidR="0039443F" w:rsidRDefault="0039443F" w:rsidP="000A5E0B"/>
  </w:footnote>
  <w:footnote w:type="continuationSeparator" w:id="0">
    <w:p w14:paraId="2BC668C4" w14:textId="77777777" w:rsidR="0039443F" w:rsidRDefault="0039443F" w:rsidP="000A5E0B">
      <w:r>
        <w:continuationSeparator/>
      </w:r>
    </w:p>
    <w:p w14:paraId="75AE04C9" w14:textId="77777777" w:rsidR="0039443F" w:rsidRDefault="0039443F" w:rsidP="000A5E0B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CD3E28"/>
    <w:multiLevelType w:val="hybridMultilevel"/>
    <w:tmpl w:val="97760E3E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500C2F"/>
    <w:multiLevelType w:val="multilevel"/>
    <w:tmpl w:val="0B926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4FC49E5"/>
    <w:multiLevelType w:val="hybridMultilevel"/>
    <w:tmpl w:val="2978507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16335F65"/>
    <w:multiLevelType w:val="hybridMultilevel"/>
    <w:tmpl w:val="0128CEF2"/>
    <w:lvl w:ilvl="0" w:tplc="08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31DE4AED"/>
    <w:multiLevelType w:val="multilevel"/>
    <w:tmpl w:val="6B481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6DE1600"/>
    <w:multiLevelType w:val="hybridMultilevel"/>
    <w:tmpl w:val="4D5C120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7C075AB"/>
    <w:multiLevelType w:val="multilevel"/>
    <w:tmpl w:val="083A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A36615E"/>
    <w:multiLevelType w:val="hybridMultilevel"/>
    <w:tmpl w:val="C4FC7E9A"/>
    <w:lvl w:ilvl="0" w:tplc="0816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>
    <w:nsid w:val="3BE327D1"/>
    <w:multiLevelType w:val="hybridMultilevel"/>
    <w:tmpl w:val="8E6E756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>
    <w:nsid w:val="41716055"/>
    <w:multiLevelType w:val="multilevel"/>
    <w:tmpl w:val="D0921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F942C83"/>
    <w:multiLevelType w:val="hybridMultilevel"/>
    <w:tmpl w:val="0784C4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FF4733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24559F3"/>
    <w:multiLevelType w:val="multilevel"/>
    <w:tmpl w:val="F1DC1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03F097A"/>
    <w:multiLevelType w:val="hybridMultilevel"/>
    <w:tmpl w:val="229070E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A6A40E0"/>
    <w:multiLevelType w:val="multilevel"/>
    <w:tmpl w:val="1CECD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D175FCA"/>
    <w:multiLevelType w:val="hybridMultilevel"/>
    <w:tmpl w:val="9290398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F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A846ED9"/>
    <w:multiLevelType w:val="hybridMultilevel"/>
    <w:tmpl w:val="8168D0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3"/>
  </w:num>
  <w:num w:numId="4">
    <w:abstractNumId w:val="10"/>
  </w:num>
  <w:num w:numId="5">
    <w:abstractNumId w:val="6"/>
  </w:num>
  <w:num w:numId="6">
    <w:abstractNumId w:val="9"/>
  </w:num>
  <w:num w:numId="7">
    <w:abstractNumId w:val="15"/>
  </w:num>
  <w:num w:numId="8">
    <w:abstractNumId w:val="5"/>
  </w:num>
  <w:num w:numId="9">
    <w:abstractNumId w:val="12"/>
  </w:num>
  <w:num w:numId="10">
    <w:abstractNumId w:val="14"/>
  </w:num>
  <w:num w:numId="11">
    <w:abstractNumId w:val="8"/>
  </w:num>
  <w:num w:numId="12">
    <w:abstractNumId w:val="13"/>
  </w:num>
  <w:num w:numId="13">
    <w:abstractNumId w:val="1"/>
  </w:num>
  <w:num w:numId="14">
    <w:abstractNumId w:val="2"/>
  </w:num>
  <w:num w:numId="15">
    <w:abstractNumId w:val="11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trackRevision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5B48"/>
    <w:rsid w:val="00016DC7"/>
    <w:rsid w:val="00020C21"/>
    <w:rsid w:val="00032D61"/>
    <w:rsid w:val="00034C5C"/>
    <w:rsid w:val="00061C1D"/>
    <w:rsid w:val="0007356F"/>
    <w:rsid w:val="00085D68"/>
    <w:rsid w:val="00094013"/>
    <w:rsid w:val="000A5E0B"/>
    <w:rsid w:val="000A5F0D"/>
    <w:rsid w:val="000C19E9"/>
    <w:rsid w:val="000F5CA0"/>
    <w:rsid w:val="001034B1"/>
    <w:rsid w:val="001156D8"/>
    <w:rsid w:val="001337F5"/>
    <w:rsid w:val="001421E7"/>
    <w:rsid w:val="00151EEE"/>
    <w:rsid w:val="00157E5F"/>
    <w:rsid w:val="00161667"/>
    <w:rsid w:val="001A3E53"/>
    <w:rsid w:val="001A5B33"/>
    <w:rsid w:val="001B4C05"/>
    <w:rsid w:val="001B7194"/>
    <w:rsid w:val="001C53BE"/>
    <w:rsid w:val="001D1635"/>
    <w:rsid w:val="001F0F68"/>
    <w:rsid w:val="001F2417"/>
    <w:rsid w:val="00206FB4"/>
    <w:rsid w:val="00211ED2"/>
    <w:rsid w:val="002302B2"/>
    <w:rsid w:val="00243816"/>
    <w:rsid w:val="00263D36"/>
    <w:rsid w:val="00271F85"/>
    <w:rsid w:val="00271FE2"/>
    <w:rsid w:val="002973CE"/>
    <w:rsid w:val="002B4D6B"/>
    <w:rsid w:val="002D63E4"/>
    <w:rsid w:val="00310138"/>
    <w:rsid w:val="00310CFA"/>
    <w:rsid w:val="003252DB"/>
    <w:rsid w:val="00353F8E"/>
    <w:rsid w:val="003563AD"/>
    <w:rsid w:val="0036401C"/>
    <w:rsid w:val="00380D67"/>
    <w:rsid w:val="003818AC"/>
    <w:rsid w:val="00387F95"/>
    <w:rsid w:val="00393504"/>
    <w:rsid w:val="0039443F"/>
    <w:rsid w:val="003B0A3E"/>
    <w:rsid w:val="003B1E76"/>
    <w:rsid w:val="003D0104"/>
    <w:rsid w:val="003F3169"/>
    <w:rsid w:val="00402CF8"/>
    <w:rsid w:val="00405AE2"/>
    <w:rsid w:val="00413B75"/>
    <w:rsid w:val="0043116F"/>
    <w:rsid w:val="00446966"/>
    <w:rsid w:val="00446A0A"/>
    <w:rsid w:val="004712D0"/>
    <w:rsid w:val="00482D7B"/>
    <w:rsid w:val="00483748"/>
    <w:rsid w:val="004A5020"/>
    <w:rsid w:val="004B72DE"/>
    <w:rsid w:val="004E47F3"/>
    <w:rsid w:val="00501DE6"/>
    <w:rsid w:val="005111E9"/>
    <w:rsid w:val="00540890"/>
    <w:rsid w:val="00546F82"/>
    <w:rsid w:val="00566942"/>
    <w:rsid w:val="00580394"/>
    <w:rsid w:val="00585618"/>
    <w:rsid w:val="0058678D"/>
    <w:rsid w:val="00590952"/>
    <w:rsid w:val="005B15C4"/>
    <w:rsid w:val="005C080C"/>
    <w:rsid w:val="005C5240"/>
    <w:rsid w:val="005E0A82"/>
    <w:rsid w:val="005E660C"/>
    <w:rsid w:val="005E7D05"/>
    <w:rsid w:val="005F5EBF"/>
    <w:rsid w:val="0061507E"/>
    <w:rsid w:val="0061587F"/>
    <w:rsid w:val="006252D4"/>
    <w:rsid w:val="00647B57"/>
    <w:rsid w:val="00652F33"/>
    <w:rsid w:val="00656497"/>
    <w:rsid w:val="00660B39"/>
    <w:rsid w:val="00687A87"/>
    <w:rsid w:val="00691D91"/>
    <w:rsid w:val="006B3790"/>
    <w:rsid w:val="00710C0A"/>
    <w:rsid w:val="007114A4"/>
    <w:rsid w:val="00721478"/>
    <w:rsid w:val="007402E5"/>
    <w:rsid w:val="007459F2"/>
    <w:rsid w:val="00745B48"/>
    <w:rsid w:val="0074604F"/>
    <w:rsid w:val="00755BEA"/>
    <w:rsid w:val="00762C8B"/>
    <w:rsid w:val="00770D97"/>
    <w:rsid w:val="0077317D"/>
    <w:rsid w:val="00792BD2"/>
    <w:rsid w:val="00793118"/>
    <w:rsid w:val="007A2E30"/>
    <w:rsid w:val="007F07AC"/>
    <w:rsid w:val="00834B78"/>
    <w:rsid w:val="00835699"/>
    <w:rsid w:val="00866553"/>
    <w:rsid w:val="00875AD1"/>
    <w:rsid w:val="008871F8"/>
    <w:rsid w:val="008900CE"/>
    <w:rsid w:val="00893CBB"/>
    <w:rsid w:val="008A0C86"/>
    <w:rsid w:val="008A7665"/>
    <w:rsid w:val="008B0593"/>
    <w:rsid w:val="008B2F5C"/>
    <w:rsid w:val="008C2B0A"/>
    <w:rsid w:val="008C49FC"/>
    <w:rsid w:val="008D5FAE"/>
    <w:rsid w:val="008F16E4"/>
    <w:rsid w:val="00912A48"/>
    <w:rsid w:val="00915A9D"/>
    <w:rsid w:val="009323E1"/>
    <w:rsid w:val="009362EC"/>
    <w:rsid w:val="00941406"/>
    <w:rsid w:val="00942479"/>
    <w:rsid w:val="00961ED9"/>
    <w:rsid w:val="00983D82"/>
    <w:rsid w:val="00986821"/>
    <w:rsid w:val="0099187D"/>
    <w:rsid w:val="00994043"/>
    <w:rsid w:val="009A03BE"/>
    <w:rsid w:val="009A7170"/>
    <w:rsid w:val="009D3944"/>
    <w:rsid w:val="009D4DF9"/>
    <w:rsid w:val="009D6FD5"/>
    <w:rsid w:val="009D7A16"/>
    <w:rsid w:val="009E559A"/>
    <w:rsid w:val="00A121E1"/>
    <w:rsid w:val="00A15781"/>
    <w:rsid w:val="00A21F93"/>
    <w:rsid w:val="00A231AC"/>
    <w:rsid w:val="00A23BE5"/>
    <w:rsid w:val="00A3745E"/>
    <w:rsid w:val="00A425AE"/>
    <w:rsid w:val="00A430A4"/>
    <w:rsid w:val="00A477EF"/>
    <w:rsid w:val="00A612C0"/>
    <w:rsid w:val="00A806FE"/>
    <w:rsid w:val="00AB3065"/>
    <w:rsid w:val="00AD14A2"/>
    <w:rsid w:val="00AE7149"/>
    <w:rsid w:val="00B15C72"/>
    <w:rsid w:val="00B21C5F"/>
    <w:rsid w:val="00B24620"/>
    <w:rsid w:val="00B55CC1"/>
    <w:rsid w:val="00B57598"/>
    <w:rsid w:val="00B60E70"/>
    <w:rsid w:val="00B65225"/>
    <w:rsid w:val="00B71BA6"/>
    <w:rsid w:val="00B77768"/>
    <w:rsid w:val="00B87085"/>
    <w:rsid w:val="00BA6686"/>
    <w:rsid w:val="00BB73F2"/>
    <w:rsid w:val="00BE1A33"/>
    <w:rsid w:val="00BE26A8"/>
    <w:rsid w:val="00C12187"/>
    <w:rsid w:val="00C13915"/>
    <w:rsid w:val="00C15DDE"/>
    <w:rsid w:val="00C35E8D"/>
    <w:rsid w:val="00C43A5F"/>
    <w:rsid w:val="00C65B21"/>
    <w:rsid w:val="00C65D9C"/>
    <w:rsid w:val="00C839E2"/>
    <w:rsid w:val="00C96154"/>
    <w:rsid w:val="00C974E8"/>
    <w:rsid w:val="00CC3AFC"/>
    <w:rsid w:val="00CC5399"/>
    <w:rsid w:val="00CE2D2F"/>
    <w:rsid w:val="00D04FA0"/>
    <w:rsid w:val="00D11873"/>
    <w:rsid w:val="00D24E1E"/>
    <w:rsid w:val="00D46D7D"/>
    <w:rsid w:val="00D530AC"/>
    <w:rsid w:val="00D55104"/>
    <w:rsid w:val="00D64D3C"/>
    <w:rsid w:val="00D9361B"/>
    <w:rsid w:val="00DA17BE"/>
    <w:rsid w:val="00DB02B9"/>
    <w:rsid w:val="00DB3662"/>
    <w:rsid w:val="00DB5D0A"/>
    <w:rsid w:val="00DC0E01"/>
    <w:rsid w:val="00E02308"/>
    <w:rsid w:val="00E1239F"/>
    <w:rsid w:val="00E1763E"/>
    <w:rsid w:val="00E46D31"/>
    <w:rsid w:val="00E60891"/>
    <w:rsid w:val="00E631D9"/>
    <w:rsid w:val="00E63BE6"/>
    <w:rsid w:val="00E748E7"/>
    <w:rsid w:val="00E817F0"/>
    <w:rsid w:val="00EA1649"/>
    <w:rsid w:val="00EC1463"/>
    <w:rsid w:val="00EC2A95"/>
    <w:rsid w:val="00EC76FF"/>
    <w:rsid w:val="00ED13F7"/>
    <w:rsid w:val="00ED58D9"/>
    <w:rsid w:val="00F54A13"/>
    <w:rsid w:val="00F814C1"/>
    <w:rsid w:val="00FA2754"/>
    <w:rsid w:val="00FA585D"/>
    <w:rsid w:val="00FA5C23"/>
    <w:rsid w:val="00FB089A"/>
    <w:rsid w:val="00FB2783"/>
    <w:rsid w:val="00FD12A1"/>
    <w:rsid w:val="00FE5B2A"/>
    <w:rsid w:val="00FF2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47DC7F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5E0B"/>
    <w:pPr>
      <w:jc w:val="both"/>
    </w:pPr>
    <w:rPr>
      <w:lang w:eastAsia="pt-PT"/>
    </w:rPr>
  </w:style>
  <w:style w:type="paragraph" w:styleId="Cabealho1">
    <w:name w:val="heading 1"/>
    <w:basedOn w:val="Normal"/>
    <w:next w:val="Normal"/>
    <w:link w:val="Cabealho1Carcter"/>
    <w:uiPriority w:val="9"/>
    <w:qFormat/>
    <w:rsid w:val="00FA27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943634" w:themeColor="accent2" w:themeShade="BF"/>
      <w:sz w:val="28"/>
      <w:szCs w:val="28"/>
    </w:rPr>
  </w:style>
  <w:style w:type="paragraph" w:styleId="Cabealho2">
    <w:name w:val="heading 2"/>
    <w:basedOn w:val="Normal"/>
    <w:next w:val="Normal"/>
    <w:link w:val="Cabealho2Carcter"/>
    <w:uiPriority w:val="9"/>
    <w:unhideWhenUsed/>
    <w:qFormat/>
    <w:rsid w:val="00FA27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mallCaps/>
      <w:color w:val="632423" w:themeColor="accent2" w:themeShade="80"/>
      <w:sz w:val="26"/>
      <w:szCs w:val="26"/>
    </w:rPr>
  </w:style>
  <w:style w:type="paragraph" w:styleId="Cabealho3">
    <w:name w:val="heading 3"/>
    <w:basedOn w:val="Normal"/>
    <w:next w:val="Normal"/>
    <w:link w:val="Cabealho3Carcter"/>
    <w:uiPriority w:val="9"/>
    <w:unhideWhenUsed/>
    <w:qFormat/>
    <w:rsid w:val="000A5E0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632423" w:themeColor="accent2" w:themeShade="8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cter">
    <w:name w:val="Cabeçalho 1 Carácter"/>
    <w:basedOn w:val="Tipodeletrapredefinidodopargrafo"/>
    <w:link w:val="Cabealho1"/>
    <w:uiPriority w:val="9"/>
    <w:rsid w:val="00FA2754"/>
    <w:rPr>
      <w:rFonts w:asciiTheme="majorHAnsi" w:eastAsiaTheme="majorEastAsia" w:hAnsiTheme="majorHAnsi" w:cstheme="majorBidi"/>
      <w:b/>
      <w:bCs/>
      <w:color w:val="943634" w:themeColor="accent2" w:themeShade="BF"/>
      <w:sz w:val="28"/>
      <w:szCs w:val="28"/>
    </w:rPr>
  </w:style>
  <w:style w:type="character" w:customStyle="1" w:styleId="Cabealho2Carcter">
    <w:name w:val="Cabeçalho 2 Carácter"/>
    <w:basedOn w:val="Tipodeletrapredefinidodopargrafo"/>
    <w:link w:val="Cabealho2"/>
    <w:uiPriority w:val="9"/>
    <w:rsid w:val="00FA2754"/>
    <w:rPr>
      <w:rFonts w:asciiTheme="majorHAnsi" w:eastAsiaTheme="majorEastAsia" w:hAnsiTheme="majorHAnsi" w:cstheme="majorBidi"/>
      <w:b/>
      <w:bCs/>
      <w:smallCaps/>
      <w:color w:val="632423" w:themeColor="accent2" w:themeShade="80"/>
      <w:sz w:val="26"/>
      <w:szCs w:val="26"/>
    </w:rPr>
  </w:style>
  <w:style w:type="character" w:customStyle="1" w:styleId="Cabealho3Carcter">
    <w:name w:val="Cabeçalho 3 Carácter"/>
    <w:basedOn w:val="Tipodeletrapredefinidodopargrafo"/>
    <w:link w:val="Cabealho3"/>
    <w:uiPriority w:val="9"/>
    <w:rsid w:val="000A5E0B"/>
    <w:rPr>
      <w:rFonts w:asciiTheme="majorHAnsi" w:eastAsiaTheme="majorEastAsia" w:hAnsiTheme="majorHAnsi" w:cstheme="majorBidi"/>
      <w:b/>
      <w:bCs/>
      <w:color w:val="632423" w:themeColor="accent2" w:themeShade="80"/>
    </w:rPr>
  </w:style>
  <w:style w:type="paragraph" w:styleId="SemEspaamento">
    <w:name w:val="No Spacing"/>
    <w:link w:val="SemEspaamentoCarcter"/>
    <w:uiPriority w:val="1"/>
    <w:qFormat/>
    <w:rsid w:val="00745B48"/>
    <w:pPr>
      <w:spacing w:after="0" w:line="240" w:lineRule="auto"/>
    </w:pPr>
    <w:rPr>
      <w:rFonts w:eastAsiaTheme="minorEastAsia"/>
      <w:lang w:eastAsia="pt-PT"/>
    </w:rPr>
  </w:style>
  <w:style w:type="character" w:customStyle="1" w:styleId="SemEspaamentoCarcter">
    <w:name w:val="Sem Espaçamento Carácter"/>
    <w:basedOn w:val="Tipodeletrapredefinidodopargrafo"/>
    <w:link w:val="SemEspaamento"/>
    <w:uiPriority w:val="1"/>
    <w:rsid w:val="00745B48"/>
    <w:rPr>
      <w:rFonts w:eastAsiaTheme="minorEastAsia"/>
      <w:lang w:eastAsia="pt-PT"/>
    </w:rPr>
  </w:style>
  <w:style w:type="paragraph" w:styleId="Textodebalo">
    <w:name w:val="Balloon Text"/>
    <w:basedOn w:val="Normal"/>
    <w:link w:val="TextodebaloCarcter"/>
    <w:unhideWhenUsed/>
    <w:rsid w:val="00745B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rsid w:val="00745B48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cter"/>
    <w:uiPriority w:val="10"/>
    <w:qFormat/>
    <w:rsid w:val="00A425A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cter">
    <w:name w:val="Título Carácter"/>
    <w:basedOn w:val="Tipodeletrapredefinidodopargrafo"/>
    <w:link w:val="Ttulo"/>
    <w:uiPriority w:val="10"/>
    <w:rsid w:val="00A425A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tulodondice">
    <w:name w:val="TOC Heading"/>
    <w:basedOn w:val="Cabealho1"/>
    <w:next w:val="Normal"/>
    <w:uiPriority w:val="39"/>
    <w:unhideWhenUsed/>
    <w:qFormat/>
    <w:rsid w:val="00A425AE"/>
    <w:pPr>
      <w:outlineLvl w:val="9"/>
    </w:pPr>
  </w:style>
  <w:style w:type="paragraph" w:styleId="ndice1">
    <w:name w:val="toc 1"/>
    <w:basedOn w:val="Normal"/>
    <w:next w:val="Normal"/>
    <w:autoRedefine/>
    <w:uiPriority w:val="39"/>
    <w:unhideWhenUsed/>
    <w:rsid w:val="00A425AE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A425AE"/>
    <w:rPr>
      <w:color w:val="0000FF" w:themeColor="hyperlink"/>
      <w:u w:val="single"/>
    </w:rPr>
  </w:style>
  <w:style w:type="paragraph" w:styleId="Cabealho">
    <w:name w:val="header"/>
    <w:basedOn w:val="Normal"/>
    <w:link w:val="CabealhoCarcter"/>
    <w:unhideWhenUsed/>
    <w:rsid w:val="005E0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cter">
    <w:name w:val="Cabeçalho Carácter"/>
    <w:basedOn w:val="Tipodeletrapredefinidodopargrafo"/>
    <w:link w:val="Cabealho"/>
    <w:rsid w:val="005E0A82"/>
  </w:style>
  <w:style w:type="paragraph" w:styleId="Rodap">
    <w:name w:val="footer"/>
    <w:basedOn w:val="Normal"/>
    <w:link w:val="RodapCarcter"/>
    <w:unhideWhenUsed/>
    <w:rsid w:val="005E0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cter">
    <w:name w:val="Rodapé Carácter"/>
    <w:basedOn w:val="Tipodeletrapredefinidodopargrafo"/>
    <w:link w:val="Rodap"/>
    <w:rsid w:val="005E0A82"/>
  </w:style>
  <w:style w:type="paragraph" w:styleId="NormalWeb">
    <w:name w:val="Normal (Web)"/>
    <w:basedOn w:val="Normal"/>
    <w:uiPriority w:val="99"/>
    <w:unhideWhenUsed/>
    <w:rsid w:val="000A5E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Tipodeletrapredefinidodopargrafo"/>
    <w:rsid w:val="000A5E0B"/>
  </w:style>
  <w:style w:type="paragraph" w:styleId="PargrafodaLista">
    <w:name w:val="List Paragraph"/>
    <w:basedOn w:val="Normal"/>
    <w:uiPriority w:val="34"/>
    <w:qFormat/>
    <w:rsid w:val="000A5E0B"/>
    <w:pPr>
      <w:ind w:left="720"/>
      <w:contextualSpacing/>
    </w:pPr>
  </w:style>
  <w:style w:type="paragraph" w:styleId="ndice2">
    <w:name w:val="toc 2"/>
    <w:basedOn w:val="Normal"/>
    <w:next w:val="Normal"/>
    <w:autoRedefine/>
    <w:uiPriority w:val="39"/>
    <w:unhideWhenUsed/>
    <w:rsid w:val="000A5E0B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0A5E0B"/>
    <w:pPr>
      <w:spacing w:after="100"/>
      <w:ind w:left="440"/>
    </w:pPr>
  </w:style>
  <w:style w:type="paragraph" w:styleId="Reviso">
    <w:name w:val="Revision"/>
    <w:hidden/>
    <w:uiPriority w:val="99"/>
    <w:semiHidden/>
    <w:rsid w:val="00094013"/>
    <w:pPr>
      <w:spacing w:after="0" w:line="240" w:lineRule="auto"/>
    </w:pPr>
    <w:rPr>
      <w:lang w:eastAsia="pt-PT"/>
    </w:rPr>
  </w:style>
  <w:style w:type="paragraph" w:customStyle="1" w:styleId="cod">
    <w:name w:val="cod"/>
    <w:basedOn w:val="Normal"/>
    <w:link w:val="codCarcter"/>
    <w:qFormat/>
    <w:rsid w:val="00271FE2"/>
    <w:pPr>
      <w:ind w:firstLine="708"/>
    </w:pPr>
    <w:rPr>
      <w:rFonts w:ascii="Consolas" w:hAnsi="Consolas" w:cs="Consolas"/>
      <w:b/>
    </w:rPr>
  </w:style>
  <w:style w:type="character" w:customStyle="1" w:styleId="codCarcter">
    <w:name w:val="cod Carácter"/>
    <w:basedOn w:val="Tipodeletrapredefinidodopargrafo"/>
    <w:link w:val="cod"/>
    <w:rsid w:val="00271FE2"/>
    <w:rPr>
      <w:rFonts w:ascii="Consolas" w:hAnsi="Consolas" w:cs="Consolas"/>
      <w:b/>
      <w:lang w:eastAsia="pt-PT"/>
    </w:rPr>
  </w:style>
  <w:style w:type="table" w:styleId="Tabelacomgrelha">
    <w:name w:val="Table Grid"/>
    <w:basedOn w:val="Tabelanormal"/>
    <w:uiPriority w:val="59"/>
    <w:rsid w:val="009D6FD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aMdia1">
    <w:name w:val="Medium List 1"/>
    <w:basedOn w:val="Tabelanormal"/>
    <w:uiPriority w:val="65"/>
    <w:rsid w:val="00A231AC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paragraph" w:customStyle="1" w:styleId="Formalivre">
    <w:name w:val="Forma livre"/>
    <w:rsid w:val="00C65D9C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eastAsia="pt-PT"/>
    </w:rPr>
  </w:style>
  <w:style w:type="paragraph" w:customStyle="1" w:styleId="Corpo">
    <w:name w:val="Corpo"/>
    <w:rsid w:val="00C65D9C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eastAsia="pt-PT"/>
    </w:rPr>
  </w:style>
  <w:style w:type="character" w:customStyle="1" w:styleId="hps">
    <w:name w:val="hps"/>
    <w:rsid w:val="00C65D9C"/>
  </w:style>
  <w:style w:type="character" w:customStyle="1" w:styleId="shorttext">
    <w:name w:val="short_text"/>
    <w:rsid w:val="00C65D9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5E0B"/>
    <w:pPr>
      <w:jc w:val="both"/>
    </w:pPr>
    <w:rPr>
      <w:lang w:eastAsia="pt-PT"/>
    </w:rPr>
  </w:style>
  <w:style w:type="paragraph" w:styleId="Cabealho1">
    <w:name w:val="heading 1"/>
    <w:basedOn w:val="Normal"/>
    <w:next w:val="Normal"/>
    <w:link w:val="Cabealho1Carcter"/>
    <w:uiPriority w:val="9"/>
    <w:qFormat/>
    <w:rsid w:val="00FA27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943634" w:themeColor="accent2" w:themeShade="BF"/>
      <w:sz w:val="28"/>
      <w:szCs w:val="28"/>
    </w:rPr>
  </w:style>
  <w:style w:type="paragraph" w:styleId="Cabealho2">
    <w:name w:val="heading 2"/>
    <w:basedOn w:val="Normal"/>
    <w:next w:val="Normal"/>
    <w:link w:val="Cabealho2Carcter"/>
    <w:uiPriority w:val="9"/>
    <w:unhideWhenUsed/>
    <w:qFormat/>
    <w:rsid w:val="00FA27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mallCaps/>
      <w:color w:val="632423" w:themeColor="accent2" w:themeShade="80"/>
      <w:sz w:val="26"/>
      <w:szCs w:val="26"/>
    </w:rPr>
  </w:style>
  <w:style w:type="paragraph" w:styleId="Cabealho3">
    <w:name w:val="heading 3"/>
    <w:basedOn w:val="Normal"/>
    <w:next w:val="Normal"/>
    <w:link w:val="Cabealho3Carcter"/>
    <w:uiPriority w:val="9"/>
    <w:unhideWhenUsed/>
    <w:qFormat/>
    <w:rsid w:val="000A5E0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632423" w:themeColor="accent2" w:themeShade="8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cter">
    <w:name w:val="Cabeçalho 1 Carácter"/>
    <w:basedOn w:val="Tipodeletrapredefinidodopargrafo"/>
    <w:link w:val="Cabealho1"/>
    <w:uiPriority w:val="9"/>
    <w:rsid w:val="00FA2754"/>
    <w:rPr>
      <w:rFonts w:asciiTheme="majorHAnsi" w:eastAsiaTheme="majorEastAsia" w:hAnsiTheme="majorHAnsi" w:cstheme="majorBidi"/>
      <w:b/>
      <w:bCs/>
      <w:color w:val="943634" w:themeColor="accent2" w:themeShade="BF"/>
      <w:sz w:val="28"/>
      <w:szCs w:val="28"/>
    </w:rPr>
  </w:style>
  <w:style w:type="character" w:customStyle="1" w:styleId="Cabealho2Carcter">
    <w:name w:val="Cabeçalho 2 Carácter"/>
    <w:basedOn w:val="Tipodeletrapredefinidodopargrafo"/>
    <w:link w:val="Cabealho2"/>
    <w:uiPriority w:val="9"/>
    <w:rsid w:val="00FA2754"/>
    <w:rPr>
      <w:rFonts w:asciiTheme="majorHAnsi" w:eastAsiaTheme="majorEastAsia" w:hAnsiTheme="majorHAnsi" w:cstheme="majorBidi"/>
      <w:b/>
      <w:bCs/>
      <w:smallCaps/>
      <w:color w:val="632423" w:themeColor="accent2" w:themeShade="80"/>
      <w:sz w:val="26"/>
      <w:szCs w:val="26"/>
    </w:rPr>
  </w:style>
  <w:style w:type="character" w:customStyle="1" w:styleId="Cabealho3Carcter">
    <w:name w:val="Cabeçalho 3 Carácter"/>
    <w:basedOn w:val="Tipodeletrapredefinidodopargrafo"/>
    <w:link w:val="Cabealho3"/>
    <w:uiPriority w:val="9"/>
    <w:rsid w:val="000A5E0B"/>
    <w:rPr>
      <w:rFonts w:asciiTheme="majorHAnsi" w:eastAsiaTheme="majorEastAsia" w:hAnsiTheme="majorHAnsi" w:cstheme="majorBidi"/>
      <w:b/>
      <w:bCs/>
      <w:color w:val="632423" w:themeColor="accent2" w:themeShade="80"/>
    </w:rPr>
  </w:style>
  <w:style w:type="paragraph" w:styleId="SemEspaamento">
    <w:name w:val="No Spacing"/>
    <w:link w:val="SemEspaamentoCarcter"/>
    <w:uiPriority w:val="1"/>
    <w:qFormat/>
    <w:rsid w:val="00745B48"/>
    <w:pPr>
      <w:spacing w:after="0" w:line="240" w:lineRule="auto"/>
    </w:pPr>
    <w:rPr>
      <w:rFonts w:eastAsiaTheme="minorEastAsia"/>
      <w:lang w:eastAsia="pt-PT"/>
    </w:rPr>
  </w:style>
  <w:style w:type="character" w:customStyle="1" w:styleId="SemEspaamentoCarcter">
    <w:name w:val="Sem Espaçamento Carácter"/>
    <w:basedOn w:val="Tipodeletrapredefinidodopargrafo"/>
    <w:link w:val="SemEspaamento"/>
    <w:uiPriority w:val="1"/>
    <w:rsid w:val="00745B48"/>
    <w:rPr>
      <w:rFonts w:eastAsiaTheme="minorEastAsia"/>
      <w:lang w:eastAsia="pt-PT"/>
    </w:rPr>
  </w:style>
  <w:style w:type="paragraph" w:styleId="Textodebalo">
    <w:name w:val="Balloon Text"/>
    <w:basedOn w:val="Normal"/>
    <w:link w:val="TextodebaloCarcter"/>
    <w:unhideWhenUsed/>
    <w:rsid w:val="00745B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rsid w:val="00745B48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cter"/>
    <w:uiPriority w:val="10"/>
    <w:qFormat/>
    <w:rsid w:val="00A425A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cter">
    <w:name w:val="Título Carácter"/>
    <w:basedOn w:val="Tipodeletrapredefinidodopargrafo"/>
    <w:link w:val="Ttulo"/>
    <w:uiPriority w:val="10"/>
    <w:rsid w:val="00A425A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tulodondice">
    <w:name w:val="TOC Heading"/>
    <w:basedOn w:val="Cabealho1"/>
    <w:next w:val="Normal"/>
    <w:uiPriority w:val="39"/>
    <w:unhideWhenUsed/>
    <w:qFormat/>
    <w:rsid w:val="00A425AE"/>
    <w:pPr>
      <w:outlineLvl w:val="9"/>
    </w:pPr>
  </w:style>
  <w:style w:type="paragraph" w:styleId="ndice1">
    <w:name w:val="toc 1"/>
    <w:basedOn w:val="Normal"/>
    <w:next w:val="Normal"/>
    <w:autoRedefine/>
    <w:uiPriority w:val="39"/>
    <w:unhideWhenUsed/>
    <w:rsid w:val="00A425AE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A425AE"/>
    <w:rPr>
      <w:color w:val="0000FF" w:themeColor="hyperlink"/>
      <w:u w:val="single"/>
    </w:rPr>
  </w:style>
  <w:style w:type="paragraph" w:styleId="Cabealho">
    <w:name w:val="header"/>
    <w:basedOn w:val="Normal"/>
    <w:link w:val="CabealhoCarcter"/>
    <w:unhideWhenUsed/>
    <w:rsid w:val="005E0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cter">
    <w:name w:val="Cabeçalho Carácter"/>
    <w:basedOn w:val="Tipodeletrapredefinidodopargrafo"/>
    <w:link w:val="Cabealho"/>
    <w:rsid w:val="005E0A82"/>
  </w:style>
  <w:style w:type="paragraph" w:styleId="Rodap">
    <w:name w:val="footer"/>
    <w:basedOn w:val="Normal"/>
    <w:link w:val="RodapCarcter"/>
    <w:unhideWhenUsed/>
    <w:rsid w:val="005E0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cter">
    <w:name w:val="Rodapé Carácter"/>
    <w:basedOn w:val="Tipodeletrapredefinidodopargrafo"/>
    <w:link w:val="Rodap"/>
    <w:rsid w:val="005E0A82"/>
  </w:style>
  <w:style w:type="paragraph" w:styleId="NormalWeb">
    <w:name w:val="Normal (Web)"/>
    <w:basedOn w:val="Normal"/>
    <w:uiPriority w:val="99"/>
    <w:unhideWhenUsed/>
    <w:rsid w:val="000A5E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Tipodeletrapredefinidodopargrafo"/>
    <w:rsid w:val="000A5E0B"/>
  </w:style>
  <w:style w:type="paragraph" w:styleId="PargrafodaLista">
    <w:name w:val="List Paragraph"/>
    <w:basedOn w:val="Normal"/>
    <w:uiPriority w:val="34"/>
    <w:qFormat/>
    <w:rsid w:val="000A5E0B"/>
    <w:pPr>
      <w:ind w:left="720"/>
      <w:contextualSpacing/>
    </w:pPr>
  </w:style>
  <w:style w:type="paragraph" w:styleId="ndice2">
    <w:name w:val="toc 2"/>
    <w:basedOn w:val="Normal"/>
    <w:next w:val="Normal"/>
    <w:autoRedefine/>
    <w:uiPriority w:val="39"/>
    <w:unhideWhenUsed/>
    <w:rsid w:val="000A5E0B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0A5E0B"/>
    <w:pPr>
      <w:spacing w:after="100"/>
      <w:ind w:left="440"/>
    </w:pPr>
  </w:style>
  <w:style w:type="paragraph" w:styleId="Reviso">
    <w:name w:val="Revision"/>
    <w:hidden/>
    <w:uiPriority w:val="99"/>
    <w:semiHidden/>
    <w:rsid w:val="00094013"/>
    <w:pPr>
      <w:spacing w:after="0" w:line="240" w:lineRule="auto"/>
    </w:pPr>
    <w:rPr>
      <w:lang w:eastAsia="pt-PT"/>
    </w:rPr>
  </w:style>
  <w:style w:type="paragraph" w:customStyle="1" w:styleId="cod">
    <w:name w:val="cod"/>
    <w:basedOn w:val="Normal"/>
    <w:link w:val="codCarcter"/>
    <w:qFormat/>
    <w:rsid w:val="00271FE2"/>
    <w:pPr>
      <w:ind w:firstLine="708"/>
    </w:pPr>
    <w:rPr>
      <w:rFonts w:ascii="Consolas" w:hAnsi="Consolas" w:cs="Consolas"/>
      <w:b/>
    </w:rPr>
  </w:style>
  <w:style w:type="character" w:customStyle="1" w:styleId="codCarcter">
    <w:name w:val="cod Carácter"/>
    <w:basedOn w:val="Tipodeletrapredefinidodopargrafo"/>
    <w:link w:val="cod"/>
    <w:rsid w:val="00271FE2"/>
    <w:rPr>
      <w:rFonts w:ascii="Consolas" w:hAnsi="Consolas" w:cs="Consolas"/>
      <w:b/>
      <w:lang w:eastAsia="pt-PT"/>
    </w:rPr>
  </w:style>
  <w:style w:type="table" w:styleId="Tabelacomgrelha">
    <w:name w:val="Table Grid"/>
    <w:basedOn w:val="Tabelanormal"/>
    <w:uiPriority w:val="59"/>
    <w:rsid w:val="009D6FD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aMdia1">
    <w:name w:val="Medium List 1"/>
    <w:basedOn w:val="Tabelanormal"/>
    <w:uiPriority w:val="65"/>
    <w:rsid w:val="00A231AC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paragraph" w:customStyle="1" w:styleId="Formalivre">
    <w:name w:val="Forma livre"/>
    <w:rsid w:val="00C65D9C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eastAsia="pt-PT"/>
    </w:rPr>
  </w:style>
  <w:style w:type="paragraph" w:customStyle="1" w:styleId="Corpo">
    <w:name w:val="Corpo"/>
    <w:rsid w:val="00C65D9C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eastAsia="pt-PT"/>
    </w:rPr>
  </w:style>
  <w:style w:type="character" w:customStyle="1" w:styleId="hps">
    <w:name w:val="hps"/>
    <w:rsid w:val="00C65D9C"/>
  </w:style>
  <w:style w:type="character" w:customStyle="1" w:styleId="shorttext">
    <w:name w:val="short_text"/>
    <w:rsid w:val="00C65D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16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3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30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3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3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20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23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5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14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1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1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13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9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36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2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32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61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8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57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8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21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1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2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9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7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37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44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6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95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03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0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37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4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70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9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93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62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2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76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4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2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93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1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8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33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88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5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5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27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79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9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51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90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3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99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17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9" Type="http://schemas.openxmlformats.org/officeDocument/2006/relationships/image" Target="media/image29.jpeg"/><Relationship Id="rId3" Type="http://schemas.openxmlformats.org/officeDocument/2006/relationships/numbering" Target="numbering.xml"/><Relationship Id="rId21" Type="http://schemas.openxmlformats.org/officeDocument/2006/relationships/image" Target="media/image11.jp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jp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g"/><Relationship Id="rId29" Type="http://schemas.openxmlformats.org/officeDocument/2006/relationships/image" Target="media/image19.jpg"/><Relationship Id="rId41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4.jpg"/><Relationship Id="rId32" Type="http://schemas.openxmlformats.org/officeDocument/2006/relationships/image" Target="media/image22.jpeg"/><Relationship Id="rId37" Type="http://schemas.openxmlformats.org/officeDocument/2006/relationships/image" Target="media/image27.jpg"/><Relationship Id="rId40" Type="http://schemas.openxmlformats.org/officeDocument/2006/relationships/image" Target="media/image30.jpg"/><Relationship Id="rId45" Type="http://schemas.openxmlformats.org/officeDocument/2006/relationships/footer" Target="footer2.xml"/><Relationship Id="rId5" Type="http://schemas.microsoft.com/office/2007/relationships/stylesWithEffects" Target="stylesWithEffect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10" Type="http://schemas.openxmlformats.org/officeDocument/2006/relationships/image" Target="media/image1.png"/><Relationship Id="rId19" Type="http://schemas.openxmlformats.org/officeDocument/2006/relationships/image" Target="media/image9.jpg"/><Relationship Id="rId31" Type="http://schemas.openxmlformats.org/officeDocument/2006/relationships/image" Target="media/image21.jpg"/><Relationship Id="rId44" Type="http://schemas.openxmlformats.org/officeDocument/2006/relationships/image" Target="media/image34.jpe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Projecto 6: Desenvolvimento de uma aplicação para apoiar a selecção de Software de Apoio à Decisão.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E7A67BA-6236-4F72-9069-83EF00CBB7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1695</TotalTime>
  <Pages>58</Pages>
  <Words>11085</Words>
  <Characters>59864</Characters>
  <Application>Microsoft Office Word</Application>
  <DocSecurity>0</DocSecurity>
  <Lines>498</Lines>
  <Paragraphs>141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Relatório do projecto de Laboratórios de Informática IV</vt:lpstr>
    </vt:vector>
  </TitlesOfParts>
  <Company>Universidade do Minho</Company>
  <LinksUpToDate>false</LinksUpToDate>
  <CharactersWithSpaces>70808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do projecto de Laboratórios de Informática IV</dc:title>
  <dc:creator>Ana Isabel Anjos Sampaio Miguel Pinto da Costa Hugo Emanuel da Costa Frade</dc:creator>
  <cp:lastModifiedBy>Isa</cp:lastModifiedBy>
  <cp:revision>135</cp:revision>
  <cp:lastPrinted>2011-05-06T22:48:00Z</cp:lastPrinted>
  <dcterms:created xsi:type="dcterms:W3CDTF">2011-03-30T15:29:00Z</dcterms:created>
  <dcterms:modified xsi:type="dcterms:W3CDTF">2011-05-29T18:05:00Z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oogle.Documents.Tracking">
    <vt:lpwstr>true</vt:lpwstr>
  </property>
  <property fmtid="{D5CDD505-2E9C-101B-9397-08002B2CF9AE}" pid="3" name="Google.Documents.DocumentId">
    <vt:lpwstr>1NE5P7tYembsKjmfATxx2wuL6eyJDsEhUWBd_RH9mQhM</vt:lpwstr>
  </property>
  <property fmtid="{D5CDD505-2E9C-101B-9397-08002B2CF9AE}" pid="4" name="Google.Documents.RevisionId">
    <vt:lpwstr>01026085805625258816</vt:lpwstr>
  </property>
  <property fmtid="{D5CDD505-2E9C-101B-9397-08002B2CF9AE}" pid="5" name="Google.Documents.PreviousRevisionId">
    <vt:lpwstr>09307915373106945390</vt:lpwstr>
  </property>
  <property fmtid="{D5CDD505-2E9C-101B-9397-08002B2CF9AE}" pid="6" name="Google.Documents.PluginVersion">
    <vt:lpwstr>2.0.2026.3768</vt:lpwstr>
  </property>
  <property fmtid="{D5CDD505-2E9C-101B-9397-08002B2CF9AE}" pid="7" name="Google.Documents.MergeIncapabilityFlags">
    <vt:i4>0</vt:i4>
  </property>
</Properties>
</file>